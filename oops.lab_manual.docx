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F155C" w14:textId="77777777" w:rsidR="00C435EC" w:rsidRDefault="00C435EC" w:rsidP="008B4C75">
      <w:pPr>
        <w:spacing w:after="0" w:line="259" w:lineRule="auto"/>
        <w:ind w:left="3554" w:right="0" w:firstLine="0"/>
        <w:rPr>
          <w:b/>
          <w:sz w:val="33"/>
        </w:rPr>
      </w:pPr>
    </w:p>
    <w:p w14:paraId="721D34DC" w14:textId="4117C633" w:rsidR="008B4C75" w:rsidRDefault="00C435EC" w:rsidP="008B4C75">
      <w:pPr>
        <w:spacing w:after="0" w:line="259" w:lineRule="auto"/>
        <w:ind w:left="3554" w:right="0" w:firstLine="0"/>
      </w:pPr>
      <w:r>
        <w:rPr>
          <w:b/>
          <w:sz w:val="33"/>
        </w:rPr>
        <w:t xml:space="preserve">    </w:t>
      </w:r>
      <w:r w:rsidR="008B4C75">
        <w:rPr>
          <w:b/>
          <w:sz w:val="33"/>
        </w:rPr>
        <w:t>23CSE111</w:t>
      </w:r>
    </w:p>
    <w:p w14:paraId="6581D23B" w14:textId="77777777" w:rsidR="008B4C75" w:rsidRDefault="008B4C75" w:rsidP="008B4C75">
      <w:pPr>
        <w:spacing w:after="51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406B1A71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67E2484D" w14:textId="2ECA49A1" w:rsidR="008B4C75" w:rsidRPr="00B31A3D" w:rsidRDefault="008B4C75" w:rsidP="008B4C75">
      <w:pPr>
        <w:spacing w:after="0" w:line="259" w:lineRule="auto"/>
        <w:ind w:left="3472" w:right="0" w:firstLine="0"/>
        <w:rPr>
          <w:sz w:val="33"/>
          <w:szCs w:val="33"/>
        </w:rPr>
      </w:pPr>
      <w:r>
        <w:rPr>
          <w:sz w:val="33"/>
          <w:szCs w:val="33"/>
        </w:rPr>
        <w:t xml:space="preserve">    </w:t>
      </w:r>
      <w:r w:rsidR="00C435EC">
        <w:rPr>
          <w:sz w:val="33"/>
          <w:szCs w:val="33"/>
        </w:rPr>
        <w:t xml:space="preserve">   </w:t>
      </w:r>
      <w:r>
        <w:rPr>
          <w:sz w:val="33"/>
          <w:szCs w:val="33"/>
        </w:rPr>
        <w:t xml:space="preserve"> OOPS</w:t>
      </w:r>
    </w:p>
    <w:p w14:paraId="6EFC9759" w14:textId="77777777" w:rsidR="008B4C75" w:rsidRDefault="008B4C75" w:rsidP="008B4C75">
      <w:pPr>
        <w:spacing w:after="51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6B472851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23E2965A" w14:textId="7657AB26" w:rsidR="008B4C75" w:rsidRDefault="00C435EC" w:rsidP="00C435EC">
      <w:pPr>
        <w:spacing w:after="0" w:line="259" w:lineRule="auto"/>
        <w:ind w:left="0" w:right="249" w:firstLine="0"/>
      </w:pPr>
      <w:r>
        <w:rPr>
          <w:b/>
          <w:sz w:val="33"/>
        </w:rPr>
        <w:t xml:space="preserve">                                         </w:t>
      </w:r>
      <w:r w:rsidR="008B4C75">
        <w:rPr>
          <w:b/>
          <w:sz w:val="33"/>
        </w:rPr>
        <w:t xml:space="preserve">LAB MANUAL </w:t>
      </w:r>
    </w:p>
    <w:p w14:paraId="46AEB5F7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37879235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700CE0C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4ED978D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49DBB2FF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C6EB203" w14:textId="77777777" w:rsidR="008B4C75" w:rsidRDefault="008B4C75" w:rsidP="008B4C75">
      <w:pPr>
        <w:spacing w:after="84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DAFDA9C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E624B05" w14:textId="77777777" w:rsidR="008B4C75" w:rsidRDefault="008B4C75" w:rsidP="008B4C75">
      <w:pPr>
        <w:spacing w:line="259" w:lineRule="auto"/>
        <w:ind w:left="2047" w:right="0" w:firstLine="0"/>
      </w:pPr>
      <w:r>
        <w:rPr>
          <w:noProof/>
        </w:rPr>
        <w:drawing>
          <wp:inline distT="0" distB="0" distL="0" distR="0" wp14:anchorId="04CB89C2" wp14:editId="6A815078">
            <wp:extent cx="3388487" cy="755015"/>
            <wp:effectExtent l="0" t="0" r="0" b="0"/>
            <wp:docPr id="84" name="Picture 84" descr="A logo with pink lett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logo with pink lett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8487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C913" w14:textId="77777777" w:rsidR="008B4C75" w:rsidRDefault="008B4C75" w:rsidP="008B4C75">
      <w:pPr>
        <w:spacing w:after="195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6302919A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7498A785" w14:textId="77777777" w:rsidR="008B4C75" w:rsidRDefault="008B4C75" w:rsidP="008B4C75">
      <w:pPr>
        <w:spacing w:after="141" w:line="259" w:lineRule="auto"/>
        <w:ind w:left="2943" w:right="0" w:firstLine="0"/>
      </w:pPr>
      <w:r>
        <w:rPr>
          <w:b/>
          <w:sz w:val="26"/>
        </w:rPr>
        <w:t xml:space="preserve">       Department of  CSE</w:t>
      </w:r>
    </w:p>
    <w:p w14:paraId="1F5F8CB5" w14:textId="7C619B87" w:rsidR="008B4C75" w:rsidRDefault="00A11FD0" w:rsidP="00A11FD0">
      <w:pPr>
        <w:spacing w:after="151" w:line="259" w:lineRule="auto"/>
        <w:ind w:left="0" w:right="85" w:firstLine="0"/>
      </w:pPr>
      <w:r>
        <w:rPr>
          <w:b/>
          <w:sz w:val="26"/>
        </w:rPr>
        <w:t xml:space="preserve">                                            </w:t>
      </w:r>
      <w:r w:rsidR="008B4C75">
        <w:rPr>
          <w:b/>
          <w:sz w:val="26"/>
        </w:rPr>
        <w:t xml:space="preserve">Amrita School of Engineering </w:t>
      </w:r>
    </w:p>
    <w:p w14:paraId="2FA5CB1B" w14:textId="13948DEF" w:rsidR="008B4C75" w:rsidRDefault="00A11FD0" w:rsidP="008B4C75">
      <w:pPr>
        <w:spacing w:after="0" w:line="259" w:lineRule="auto"/>
        <w:ind w:left="1810" w:right="0" w:firstLine="0"/>
      </w:pPr>
      <w:r>
        <w:rPr>
          <w:b/>
          <w:sz w:val="26"/>
        </w:rPr>
        <w:t xml:space="preserve">     </w:t>
      </w:r>
      <w:r w:rsidR="008B4C75">
        <w:rPr>
          <w:b/>
          <w:sz w:val="26"/>
        </w:rPr>
        <w:t xml:space="preserve">Amrita Vishwa Vidyapeetham, Amaravati Campus </w:t>
      </w:r>
    </w:p>
    <w:p w14:paraId="066D8C00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33A09087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31D54B2F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5EB21021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7021BBD2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592F4E77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06E209B8" w14:textId="77777777" w:rsidR="008B4C75" w:rsidRDefault="008B4C75" w:rsidP="008B4C75">
      <w:pPr>
        <w:spacing w:after="156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289B8D32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7284773A" w14:textId="7953A32B" w:rsidR="008B4C75" w:rsidRDefault="008B4C75" w:rsidP="008B4C75">
      <w:pPr>
        <w:spacing w:after="0" w:line="259" w:lineRule="auto"/>
        <w:ind w:left="115" w:right="0" w:firstLine="0"/>
      </w:pPr>
      <w:r>
        <w:rPr>
          <w:b/>
        </w:rPr>
        <w:t xml:space="preserve">Verified By                                                                    Name: </w:t>
      </w:r>
      <w:proofErr w:type="spellStart"/>
      <w:r w:rsidR="004A375F">
        <w:rPr>
          <w:b/>
        </w:rPr>
        <w:t>B.Tirumala</w:t>
      </w:r>
      <w:proofErr w:type="spellEnd"/>
      <w:r w:rsidR="004A375F">
        <w:rPr>
          <w:b/>
        </w:rPr>
        <w:t xml:space="preserve"> Sai</w:t>
      </w:r>
    </w:p>
    <w:p w14:paraId="5EDED186" w14:textId="6AB73ABB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  <w:r>
        <w:rPr>
          <w:b/>
        </w:rPr>
        <w:t xml:space="preserve">                                                                                         Roll No: 240</w:t>
      </w:r>
      <w:r w:rsidR="004A375F">
        <w:rPr>
          <w:b/>
        </w:rPr>
        <w:t>28</w:t>
      </w:r>
    </w:p>
    <w:p w14:paraId="2518D96C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4559D29C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21F1845D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496FA785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5B7A7AF2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175CA123" w14:textId="77777777" w:rsidR="008B4C75" w:rsidRDefault="008B4C75" w:rsidP="008B4C75">
      <w:pPr>
        <w:framePr w:wrap="around" w:vAnchor="text" w:hAnchor="text" w:x="-98" w:y="4"/>
        <w:spacing w:after="0" w:line="259" w:lineRule="auto"/>
        <w:ind w:left="0" w:right="0" w:firstLine="0"/>
        <w:suppressOverlap/>
      </w:pPr>
    </w:p>
    <w:p w14:paraId="31F22280" w14:textId="16E8DFEE" w:rsidR="00EF6CAB" w:rsidRPr="00EB76E6" w:rsidRDefault="00A0219D" w:rsidP="00CD6D7E">
      <w:pPr>
        <w:spacing w:after="0" w:line="259" w:lineRule="auto"/>
        <w:ind w:left="0" w:right="205" w:firstLine="0"/>
        <w:rPr>
          <w:sz w:val="22"/>
          <w:szCs w:val="22"/>
        </w:rPr>
      </w:pPr>
      <w:r w:rsidRPr="00C435EC">
        <w:rPr>
          <w:rFonts w:ascii="Calibri" w:eastAsia="Calibri" w:hAnsi="Calibri" w:cs="Calibri"/>
          <w:noProof/>
          <w:sz w:val="20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09557DC" wp14:editId="1C5858E8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9143" cy="8874252"/>
                <wp:effectExtent l="0" t="0" r="0" b="0"/>
                <wp:wrapTopAndBottom/>
                <wp:docPr id="14782" name="Group 14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35" name="Shape 1993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6E0DBC" id="Group 14782" o:spid="_x0000_s1026" style="position:absolute;margin-left:578.4pt;margin-top:23pt;width:.7pt;height:698.75pt;z-index:251658240;mso-position-horizontal-relative:page;mso-position-vertical-relative:page" coordsize="91,88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">
                <v:shape id="Shape 19935" o:spid="_x0000_s1027" style="position:absolute;width:91;height:88742;visibility:visible;mso-wrap-style:square;v-text-anchor:top" coordsize="9144,8874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" path="m,l9144,r,8874252l,8874252,,e" fillcolor="black" stroked="f" strokeweight="0">
                  <v:stroke miterlimit="83231f" joinstyle="miter"/>
                  <v:path arrowok="t" textboxrect="0,0,9144,8874252"/>
                </v:shape>
                <w10:wrap type="topAndBottom" anchorx="page" anchory="page"/>
              </v:group>
            </w:pict>
          </mc:Fallback>
        </mc:AlternateContent>
      </w:r>
      <w:r w:rsidRPr="00EB76E6"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600745C7" wp14:editId="120CD2A4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9143" cy="8874252"/>
                <wp:effectExtent l="0" t="0" r="0" b="0"/>
                <wp:wrapTopAndBottom/>
                <wp:docPr id="19485" name="Group 19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3" name="Shape 19943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157DD" id="Group 19485" o:spid="_x0000_s1026" style="position:absolute;margin-left:578.4pt;margin-top:23pt;width:.7pt;height:698.75pt;z-index:251658241;mso-position-horizontal-relative:page;mso-position-vertical-relative:page" coordsize="91,88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">
                <v:shape id="Shape 19943" o:spid="_x0000_s1027" style="position:absolute;width:91;height:88742;visibility:visible;mso-wrap-style:square;v-text-anchor:top" coordsize="9144,8874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" path="m,l9144,r,8874252l,8874252,,e" fillcolor="black" stroked="f" strokeweight="0">
                  <v:stroke miterlimit="83231f" joinstyle="miter"/>
                  <v:path arrowok="t" textboxrect="0,0,9144,8874252"/>
                </v:shape>
                <w10:wrap type="topAndBottom" anchorx="page" anchory="page"/>
              </v:group>
            </w:pict>
          </mc:Fallback>
        </mc:AlternateContent>
      </w:r>
      <w:r w:rsidRPr="00EB76E6"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10F98DE9" wp14:editId="402CE38D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9143" cy="8874252"/>
                <wp:effectExtent l="0" t="0" r="0" b="0"/>
                <wp:wrapTopAndBottom/>
                <wp:docPr id="16108" name="Group 16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5" name="Shape 1994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DA08F3" id="Group 16108" o:spid="_x0000_s1026" style="position:absolute;margin-left:578.4pt;margin-top:23pt;width:.7pt;height:698.75pt;z-index:251658242;mso-position-horizontal-relative:page;mso-position-vertical-relative:page" coordsize="91,88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">
                <v:shape id="Shape 19945" o:spid="_x0000_s1027" style="position:absolute;width:91;height:88742;visibility:visible;mso-wrap-style:square;v-text-anchor:top" coordsize="9144,8874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" path="m,l9144,r,8874252l,8874252,,e" fillcolor="black" stroked="f" strokeweight="0">
                  <v:stroke miterlimit="83231f" joinstyle="miter"/>
                  <v:path arrowok="t" textboxrect="0,0,9144,8874252"/>
                </v:shape>
                <w10:wrap type="topAndBottom" anchorx="page" anchory="page"/>
              </v:group>
            </w:pict>
          </mc:Fallback>
        </mc:AlternateContent>
      </w:r>
      <w:r w:rsidRPr="00EB76E6">
        <w:rPr>
          <w:sz w:val="22"/>
          <w:szCs w:val="22"/>
        </w:rPr>
        <w:br w:type="page"/>
      </w:r>
    </w:p>
    <w:p w14:paraId="31225454" w14:textId="77777777" w:rsidR="00EF6CAB" w:rsidRDefault="00EF6CAB">
      <w:pPr>
        <w:spacing w:after="0" w:line="259" w:lineRule="auto"/>
        <w:ind w:left="-1080" w:right="2446" w:firstLine="0"/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667"/>
        <w:gridCol w:w="6158"/>
        <w:gridCol w:w="1262"/>
        <w:gridCol w:w="848"/>
        <w:gridCol w:w="1425"/>
      </w:tblGrid>
      <w:tr w:rsidR="0087612A" w14:paraId="261E6A2E" w14:textId="77777777" w:rsidTr="0079234F">
        <w:trPr>
          <w:trHeight w:val="639"/>
        </w:trPr>
        <w:tc>
          <w:tcPr>
            <w:tcW w:w="562" w:type="dxa"/>
          </w:tcPr>
          <w:p w14:paraId="6F0BC9E0" w14:textId="2CD94D8A" w:rsidR="0002700F" w:rsidRPr="0087612A" w:rsidRDefault="00E47ED9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S</w:t>
            </w:r>
            <w:r w:rsidR="00EB76E6" w:rsidRPr="0087612A">
              <w:rPr>
                <w:sz w:val="20"/>
                <w:szCs w:val="20"/>
              </w:rPr>
              <w:t>.NO</w:t>
            </w:r>
          </w:p>
        </w:tc>
        <w:tc>
          <w:tcPr>
            <w:tcW w:w="6237" w:type="dxa"/>
          </w:tcPr>
          <w:p w14:paraId="324C9B4D" w14:textId="357F2817" w:rsidR="00E47ED9" w:rsidRPr="0087612A" w:rsidRDefault="00E47ED9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 xml:space="preserve">                             Programs</w:t>
            </w:r>
          </w:p>
        </w:tc>
        <w:tc>
          <w:tcPr>
            <w:tcW w:w="1276" w:type="dxa"/>
          </w:tcPr>
          <w:p w14:paraId="3FEE9571" w14:textId="149150A7" w:rsidR="0002700F" w:rsidRPr="0087612A" w:rsidRDefault="0087612A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Date</w:t>
            </w:r>
          </w:p>
        </w:tc>
        <w:tc>
          <w:tcPr>
            <w:tcW w:w="851" w:type="dxa"/>
          </w:tcPr>
          <w:p w14:paraId="3EE7D9EE" w14:textId="5B2F0DBE" w:rsidR="0002700F" w:rsidRPr="0087612A" w:rsidRDefault="0087612A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proofErr w:type="spellStart"/>
            <w:r w:rsidRPr="0087612A">
              <w:rPr>
                <w:sz w:val="20"/>
                <w:szCs w:val="20"/>
              </w:rPr>
              <w:t>Pg:No</w:t>
            </w:r>
            <w:proofErr w:type="spellEnd"/>
          </w:p>
        </w:tc>
        <w:tc>
          <w:tcPr>
            <w:tcW w:w="1434" w:type="dxa"/>
          </w:tcPr>
          <w:p w14:paraId="5FA05D0B" w14:textId="2D1F6A93" w:rsidR="0002700F" w:rsidRPr="0087612A" w:rsidRDefault="0087612A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Signature</w:t>
            </w:r>
          </w:p>
        </w:tc>
      </w:tr>
      <w:tr w:rsidR="0087612A" w14:paraId="58CEAA48" w14:textId="77777777" w:rsidTr="0079234F">
        <w:trPr>
          <w:trHeight w:val="1130"/>
        </w:trPr>
        <w:tc>
          <w:tcPr>
            <w:tcW w:w="562" w:type="dxa"/>
          </w:tcPr>
          <w:p w14:paraId="3E7F23E0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  <w:p w14:paraId="77DC31DC" w14:textId="7A904BB8" w:rsidR="001E00FF" w:rsidRDefault="001E00FF" w:rsidP="00593A35">
            <w:pPr>
              <w:spacing w:after="0" w:line="259" w:lineRule="auto"/>
              <w:ind w:left="0" w:right="0" w:firstLine="0"/>
            </w:pPr>
            <w:r>
              <w:t xml:space="preserve">   1</w:t>
            </w:r>
          </w:p>
        </w:tc>
        <w:tc>
          <w:tcPr>
            <w:tcW w:w="6237" w:type="dxa"/>
          </w:tcPr>
          <w:p w14:paraId="350A668A" w14:textId="77777777" w:rsidR="0002700F" w:rsidRDefault="001E00FF" w:rsidP="001E00FF">
            <w:pPr>
              <w:pStyle w:val="ListParagraph"/>
              <w:numPr>
                <w:ilvl w:val="0"/>
                <w:numId w:val="6"/>
              </w:numPr>
              <w:spacing w:after="0" w:line="259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Download and Install Java Software</w:t>
            </w:r>
            <w:r w:rsidR="007C2020">
              <w:rPr>
                <w:sz w:val="22"/>
                <w:szCs w:val="22"/>
              </w:rPr>
              <w:t>.</w:t>
            </w:r>
          </w:p>
          <w:p w14:paraId="5947D6CD" w14:textId="77777777" w:rsidR="007C2020" w:rsidRDefault="007C2020" w:rsidP="001E00FF">
            <w:pPr>
              <w:pStyle w:val="ListParagraph"/>
              <w:numPr>
                <w:ilvl w:val="0"/>
                <w:numId w:val="6"/>
              </w:numPr>
              <w:spacing w:after="0" w:line="259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Write a java program to print message “Welcome to java </w:t>
            </w:r>
            <w:r w:rsidR="001E64B6">
              <w:rPr>
                <w:sz w:val="22"/>
                <w:szCs w:val="22"/>
              </w:rPr>
              <w:t>programming”.</w:t>
            </w:r>
          </w:p>
          <w:p w14:paraId="5571CC3E" w14:textId="4770003C" w:rsidR="001E64B6" w:rsidRPr="001E00FF" w:rsidRDefault="001E64B6" w:rsidP="001E00FF">
            <w:pPr>
              <w:pStyle w:val="ListParagraph"/>
              <w:numPr>
                <w:ilvl w:val="0"/>
                <w:numId w:val="6"/>
              </w:numPr>
              <w:spacing w:after="0" w:line="259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Write a java program that prints </w:t>
            </w:r>
            <w:proofErr w:type="spellStart"/>
            <w:r>
              <w:rPr>
                <w:sz w:val="22"/>
                <w:szCs w:val="22"/>
              </w:rPr>
              <w:t>name,roll</w:t>
            </w:r>
            <w:proofErr w:type="spellEnd"/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number,</w:t>
            </w:r>
            <w:r w:rsidR="006E5EEB">
              <w:rPr>
                <w:sz w:val="22"/>
                <w:szCs w:val="22"/>
              </w:rPr>
              <w:t>section</w:t>
            </w:r>
            <w:proofErr w:type="spellEnd"/>
            <w:r w:rsidR="006E5EEB">
              <w:rPr>
                <w:sz w:val="22"/>
                <w:szCs w:val="22"/>
              </w:rPr>
              <w:t xml:space="preserve"> of a student.</w:t>
            </w:r>
          </w:p>
        </w:tc>
        <w:tc>
          <w:tcPr>
            <w:tcW w:w="1276" w:type="dxa"/>
          </w:tcPr>
          <w:p w14:paraId="09B5422A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09B7FE5B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72A5AC44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2530257F" w14:textId="77777777" w:rsidTr="0079234F">
        <w:trPr>
          <w:trHeight w:val="1401"/>
        </w:trPr>
        <w:tc>
          <w:tcPr>
            <w:tcW w:w="562" w:type="dxa"/>
          </w:tcPr>
          <w:p w14:paraId="0B67767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1B391CD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7914E508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31A35E31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6361420F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2F557002" w14:textId="77777777" w:rsidTr="0079234F">
        <w:trPr>
          <w:trHeight w:val="1549"/>
        </w:trPr>
        <w:tc>
          <w:tcPr>
            <w:tcW w:w="562" w:type="dxa"/>
          </w:tcPr>
          <w:p w14:paraId="431B5021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09DDD769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1E9D8D52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1D4342C8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3865AAC7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0FEFCDD6" w14:textId="77777777" w:rsidTr="0079234F">
        <w:trPr>
          <w:trHeight w:val="1826"/>
        </w:trPr>
        <w:tc>
          <w:tcPr>
            <w:tcW w:w="562" w:type="dxa"/>
          </w:tcPr>
          <w:p w14:paraId="7BB6BCC9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2C7576D6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315CC77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4F5DAE6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57F93EE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00D27D9A" w14:textId="77777777" w:rsidTr="0079234F">
        <w:trPr>
          <w:trHeight w:val="1555"/>
        </w:trPr>
        <w:tc>
          <w:tcPr>
            <w:tcW w:w="562" w:type="dxa"/>
          </w:tcPr>
          <w:p w14:paraId="7DB84602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2162AE91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61CFC39F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7A908785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1F93468A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  <w:p w14:paraId="2A70400B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  <w:p w14:paraId="054BE1D6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  <w:p w14:paraId="2AE8BFCC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  <w:p w14:paraId="15ABF494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06B206F3" w14:textId="77777777" w:rsidTr="0079234F">
        <w:trPr>
          <w:trHeight w:val="1555"/>
        </w:trPr>
        <w:tc>
          <w:tcPr>
            <w:tcW w:w="562" w:type="dxa"/>
          </w:tcPr>
          <w:p w14:paraId="35D72546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19BDB697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1E126F43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44431DDA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5DDD1D18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</w:tr>
      <w:tr w:rsidR="00F67BA0" w14:paraId="59B9ECF2" w14:textId="77777777" w:rsidTr="0079234F">
        <w:trPr>
          <w:trHeight w:val="1555"/>
        </w:trPr>
        <w:tc>
          <w:tcPr>
            <w:tcW w:w="562" w:type="dxa"/>
          </w:tcPr>
          <w:p w14:paraId="42917B84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623C48C6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3DC0BB42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25DC98F6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1AE4E1DF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</w:tr>
      <w:tr w:rsidR="00F67BA0" w14:paraId="157D4658" w14:textId="77777777" w:rsidTr="0079234F">
        <w:trPr>
          <w:trHeight w:val="1555"/>
        </w:trPr>
        <w:tc>
          <w:tcPr>
            <w:tcW w:w="562" w:type="dxa"/>
          </w:tcPr>
          <w:p w14:paraId="1B22EB72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25AF24BF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4B216CEE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5C5CD37B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7029FA89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</w:tr>
    </w:tbl>
    <w:p w14:paraId="015390C7" w14:textId="77777777" w:rsidR="0002700F" w:rsidRDefault="00A0219D" w:rsidP="00593A35">
      <w:pPr>
        <w:spacing w:after="0" w:line="259" w:lineRule="auto"/>
        <w:ind w:left="0" w:right="0" w:firstLine="0"/>
      </w:pPr>
      <w:r>
        <w:t xml:space="preserve"> </w:t>
      </w:r>
    </w:p>
    <w:p w14:paraId="500ED3AF" w14:textId="575C0C60" w:rsidR="00EF6CAB" w:rsidRDefault="00EF6CAB" w:rsidP="00593A35">
      <w:pPr>
        <w:spacing w:after="0" w:line="259" w:lineRule="auto"/>
        <w:ind w:left="0" w:right="0" w:firstLine="0"/>
      </w:pPr>
    </w:p>
    <w:p w14:paraId="63DBB7CA" w14:textId="77777777" w:rsidR="00EF6CAB" w:rsidRDefault="00A0219D">
      <w:pPr>
        <w:spacing w:after="0" w:line="259" w:lineRule="auto"/>
        <w:ind w:left="0" w:right="0" w:firstLine="0"/>
      </w:pPr>
      <w:r>
        <w:t xml:space="preserve"> </w:t>
      </w:r>
    </w:p>
    <w:p w14:paraId="7F26AAB4" w14:textId="5C2F0750" w:rsidR="00EF6CAB" w:rsidRDefault="00EF6CAB">
      <w:pPr>
        <w:spacing w:after="0" w:line="259" w:lineRule="auto"/>
        <w:ind w:left="-111" w:right="0" w:firstLine="0"/>
      </w:pPr>
    </w:p>
    <w:p w14:paraId="4A823F0C" w14:textId="77777777" w:rsidR="00936FFE" w:rsidRDefault="00936FFE" w:rsidP="00936FFE">
      <w:pPr>
        <w:ind w:left="0" w:right="1998" w:firstLine="0"/>
      </w:pPr>
    </w:p>
    <w:p w14:paraId="664DC33B" w14:textId="77777777" w:rsidR="007E3B74" w:rsidRDefault="007E3B74" w:rsidP="000D4CBD">
      <w:pPr>
        <w:ind w:left="0" w:right="1998" w:firstLine="0"/>
        <w:rPr>
          <w:rFonts w:ascii="Algerian" w:hAnsi="Algerian"/>
        </w:rPr>
      </w:pPr>
    </w:p>
    <w:p w14:paraId="4A724C1A" w14:textId="77777777" w:rsidR="007E3B74" w:rsidRDefault="007E3B74" w:rsidP="000D4CBD">
      <w:pPr>
        <w:ind w:left="0" w:right="1998" w:firstLine="0"/>
        <w:rPr>
          <w:rFonts w:ascii="Algerian" w:hAnsi="Algerian"/>
        </w:rPr>
      </w:pPr>
    </w:p>
    <w:p w14:paraId="5CA3380C" w14:textId="35E26CBD" w:rsidR="000D4CBD" w:rsidRDefault="00936FFE" w:rsidP="000D4CBD">
      <w:pPr>
        <w:ind w:left="0" w:right="1998" w:firstLine="0"/>
        <w:rPr>
          <w:rFonts w:ascii="Algerian" w:hAnsi="Algerian"/>
        </w:rPr>
      </w:pPr>
      <w:r>
        <w:rPr>
          <w:rFonts w:ascii="Algerian" w:hAnsi="Algerian"/>
        </w:rPr>
        <w:t>Week-1</w:t>
      </w:r>
    </w:p>
    <w:p w14:paraId="1E9A8F41" w14:textId="77777777" w:rsidR="00430BBF" w:rsidRDefault="00430BBF" w:rsidP="000D4CBD">
      <w:pPr>
        <w:ind w:right="1998"/>
      </w:pPr>
    </w:p>
    <w:p w14:paraId="221EC25B" w14:textId="77777777" w:rsidR="002D4450" w:rsidRPr="009F0BEB" w:rsidRDefault="00430BBF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>Program : 1</w:t>
      </w:r>
    </w:p>
    <w:p w14:paraId="1A2A5CB2" w14:textId="77777777" w:rsidR="002D4450" w:rsidRDefault="002D4450" w:rsidP="000D4CBD">
      <w:pPr>
        <w:ind w:right="1998"/>
        <w:rPr>
          <w:rFonts w:ascii="Abadi" w:hAnsi="Abadi"/>
          <w:szCs w:val="28"/>
        </w:rPr>
      </w:pPr>
    </w:p>
    <w:p w14:paraId="0BD4CCF9" w14:textId="23C7027A" w:rsidR="002D4450" w:rsidRPr="00EE414F" w:rsidRDefault="00E7646A" w:rsidP="002D4450">
      <w:pPr>
        <w:pStyle w:val="ListParagraph"/>
        <w:numPr>
          <w:ilvl w:val="0"/>
          <w:numId w:val="14"/>
        </w:numPr>
        <w:ind w:right="1998"/>
        <w:rPr>
          <w:rFonts w:ascii="Algerian" w:hAnsi="Algerian"/>
        </w:rPr>
      </w:pPr>
      <w:r>
        <w:rPr>
          <w:sz w:val="24"/>
        </w:rPr>
        <w:t xml:space="preserve">Aim : </w:t>
      </w:r>
      <w:r w:rsidR="005E7CA2">
        <w:rPr>
          <w:sz w:val="24"/>
        </w:rPr>
        <w:t>Download and Install Java Software</w:t>
      </w:r>
      <w:r w:rsidR="00EE414F">
        <w:rPr>
          <w:sz w:val="24"/>
        </w:rPr>
        <w:t>.</w:t>
      </w:r>
    </w:p>
    <w:p w14:paraId="7E23CB06" w14:textId="2B8771D9" w:rsidR="002D4450" w:rsidRPr="000E277D" w:rsidRDefault="00B40B27" w:rsidP="00D55823">
      <w:pPr>
        <w:pStyle w:val="ListParagraph"/>
        <w:numPr>
          <w:ilvl w:val="0"/>
          <w:numId w:val="14"/>
        </w:numPr>
        <w:ind w:right="1998"/>
        <w:rPr>
          <w:rFonts w:ascii="Algerian" w:hAnsi="Algerian"/>
        </w:rPr>
      </w:pPr>
      <w:r>
        <w:rPr>
          <w:sz w:val="24"/>
        </w:rPr>
        <w:t>Step</w:t>
      </w:r>
      <w:r w:rsidR="009926B9">
        <w:rPr>
          <w:sz w:val="24"/>
        </w:rPr>
        <w:t xml:space="preserve"> 1</w:t>
      </w:r>
      <w:r>
        <w:rPr>
          <w:sz w:val="24"/>
        </w:rPr>
        <w:t xml:space="preserve"> : </w:t>
      </w:r>
      <w:r w:rsidR="009926B9">
        <w:rPr>
          <w:sz w:val="24"/>
        </w:rPr>
        <w:t xml:space="preserve">Visit chrome and search “ java </w:t>
      </w:r>
      <w:proofErr w:type="spellStart"/>
      <w:r w:rsidR="009926B9">
        <w:rPr>
          <w:sz w:val="24"/>
        </w:rPr>
        <w:t>down</w:t>
      </w:r>
      <w:r w:rsidR="00D55823">
        <w:rPr>
          <w:sz w:val="24"/>
        </w:rPr>
        <w:t>load”</w:t>
      </w:r>
      <w:r w:rsidR="003F1880">
        <w:rPr>
          <w:sz w:val="24"/>
        </w:rPr>
        <w:t>.And</w:t>
      </w:r>
      <w:proofErr w:type="spellEnd"/>
      <w:r w:rsidR="003F1880">
        <w:rPr>
          <w:sz w:val="24"/>
        </w:rPr>
        <w:t xml:space="preserve"> select Oracle website</w:t>
      </w:r>
      <w:r w:rsidR="00265798">
        <w:rPr>
          <w:sz w:val="24"/>
        </w:rPr>
        <w:t>.</w:t>
      </w:r>
    </w:p>
    <w:p w14:paraId="3FAF34A3" w14:textId="77777777" w:rsidR="000E277D" w:rsidRDefault="000E277D" w:rsidP="000E277D">
      <w:pPr>
        <w:pStyle w:val="ListParagraph"/>
        <w:ind w:left="835" w:right="1998" w:firstLine="0"/>
        <w:rPr>
          <w:rFonts w:ascii="Algerian" w:hAnsi="Algerian"/>
        </w:rPr>
      </w:pPr>
    </w:p>
    <w:p w14:paraId="0B9C1686" w14:textId="2D4061E8" w:rsidR="00216EFC" w:rsidRDefault="00216EFC" w:rsidP="000E277D">
      <w:pPr>
        <w:pStyle w:val="ListParagraph"/>
        <w:ind w:left="835" w:right="1998" w:firstLine="0"/>
        <w:rPr>
          <w:rFonts w:ascii="Algerian" w:hAnsi="Algerian"/>
        </w:rPr>
      </w:pPr>
      <w:r>
        <w:rPr>
          <w:rFonts w:ascii="Algerian" w:hAnsi="Algerian"/>
        </w:rPr>
        <w:t xml:space="preserve"> </w:t>
      </w:r>
      <w:r w:rsidRPr="000E277D">
        <w:rPr>
          <w:noProof/>
        </w:rPr>
        <w:drawing>
          <wp:inline distT="0" distB="0" distL="0" distR="0" wp14:anchorId="19F8DB7F" wp14:editId="3AF01FB4">
            <wp:extent cx="4566139" cy="1999502"/>
            <wp:effectExtent l="0" t="0" r="6350" b="1270"/>
            <wp:docPr id="55061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1601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5766" cy="202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4AFB" w14:textId="77777777" w:rsidR="001151D6" w:rsidRDefault="001151D6" w:rsidP="000E277D">
      <w:pPr>
        <w:pStyle w:val="ListParagraph"/>
        <w:ind w:left="835" w:right="1998" w:firstLine="0"/>
        <w:rPr>
          <w:rFonts w:ascii="Algerian" w:hAnsi="Algerian"/>
        </w:rPr>
      </w:pPr>
    </w:p>
    <w:p w14:paraId="7252F02C" w14:textId="77777777" w:rsidR="00D23EC1" w:rsidRPr="00D23EC1" w:rsidRDefault="006E1223" w:rsidP="001151D6">
      <w:pPr>
        <w:pStyle w:val="ListParagraph"/>
        <w:numPr>
          <w:ilvl w:val="0"/>
          <w:numId w:val="14"/>
        </w:numPr>
        <w:ind w:right="1998"/>
        <w:rPr>
          <w:rFonts w:ascii="Algerian" w:hAnsi="Algerian"/>
        </w:rPr>
      </w:pPr>
      <w:r>
        <w:rPr>
          <w:sz w:val="24"/>
        </w:rPr>
        <w:t xml:space="preserve">Step 2 : Now open Oracle website </w:t>
      </w:r>
      <w:r w:rsidR="00204D0E">
        <w:rPr>
          <w:sz w:val="24"/>
        </w:rPr>
        <w:t xml:space="preserve">scroll down and now select </w:t>
      </w:r>
      <w:r w:rsidR="00D23EC1">
        <w:rPr>
          <w:sz w:val="24"/>
        </w:rPr>
        <w:t>“</w:t>
      </w:r>
      <w:r w:rsidR="00204D0E">
        <w:rPr>
          <w:sz w:val="24"/>
        </w:rPr>
        <w:t>JDK 21</w:t>
      </w:r>
      <w:r w:rsidR="00D23EC1">
        <w:rPr>
          <w:sz w:val="24"/>
        </w:rPr>
        <w:t xml:space="preserve">” for       </w:t>
      </w:r>
    </w:p>
    <w:p w14:paraId="4AE80281" w14:textId="2AF77C1B" w:rsidR="001151D6" w:rsidRDefault="00D23EC1" w:rsidP="00D23EC1">
      <w:pPr>
        <w:pStyle w:val="ListParagraph"/>
        <w:ind w:left="835" w:right="1998" w:firstLine="0"/>
        <w:rPr>
          <w:sz w:val="24"/>
        </w:rPr>
      </w:pPr>
      <w:r>
        <w:rPr>
          <w:sz w:val="24"/>
        </w:rPr>
        <w:t xml:space="preserve">             </w:t>
      </w:r>
      <w:r w:rsidR="00D819CE">
        <w:rPr>
          <w:sz w:val="24"/>
        </w:rPr>
        <w:t>W</w:t>
      </w:r>
      <w:r>
        <w:rPr>
          <w:sz w:val="24"/>
        </w:rPr>
        <w:t>indows</w:t>
      </w:r>
      <w:r w:rsidR="00D819CE">
        <w:rPr>
          <w:sz w:val="24"/>
        </w:rPr>
        <w:t xml:space="preserve"> and select “X64 installer”</w:t>
      </w:r>
      <w:r w:rsidR="00CB13EC">
        <w:rPr>
          <w:sz w:val="24"/>
        </w:rPr>
        <w:t xml:space="preserve"> and download it.</w:t>
      </w:r>
    </w:p>
    <w:p w14:paraId="1B477DAB" w14:textId="77777777" w:rsidR="00806AFC" w:rsidRDefault="00806AFC" w:rsidP="00D23EC1">
      <w:pPr>
        <w:pStyle w:val="ListParagraph"/>
        <w:ind w:left="835" w:right="1998" w:firstLine="0"/>
        <w:rPr>
          <w:sz w:val="24"/>
        </w:rPr>
      </w:pPr>
    </w:p>
    <w:p w14:paraId="1DBDABE7" w14:textId="2ABAF3BF" w:rsidR="00806AFC" w:rsidRPr="00D55823" w:rsidRDefault="00806AFC" w:rsidP="00D23EC1">
      <w:pPr>
        <w:pStyle w:val="ListParagraph"/>
        <w:ind w:left="835" w:right="1998" w:firstLine="0"/>
        <w:rPr>
          <w:rFonts w:ascii="Algerian" w:hAnsi="Algerian"/>
        </w:rPr>
      </w:pPr>
      <w:r w:rsidRPr="00806AFC">
        <w:rPr>
          <w:rFonts w:ascii="Algerian" w:hAnsi="Algerian"/>
          <w:noProof/>
        </w:rPr>
        <w:drawing>
          <wp:inline distT="0" distB="0" distL="0" distR="0" wp14:anchorId="6125A95F" wp14:editId="6AD7127E">
            <wp:extent cx="4783016" cy="1931194"/>
            <wp:effectExtent l="0" t="0" r="0" b="0"/>
            <wp:docPr id="410237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71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1320" cy="19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83AE" w14:textId="1D295976" w:rsidR="00673201" w:rsidRDefault="00673201" w:rsidP="000E277D">
      <w:pPr>
        <w:ind w:left="0" w:right="1998" w:firstLine="0"/>
      </w:pPr>
    </w:p>
    <w:p w14:paraId="0722061E" w14:textId="77777777" w:rsidR="00405FC0" w:rsidRDefault="00A34DFA" w:rsidP="00A34DFA">
      <w:pPr>
        <w:pStyle w:val="ListParagraph"/>
        <w:numPr>
          <w:ilvl w:val="0"/>
          <w:numId w:val="14"/>
        </w:numPr>
        <w:ind w:right="1998"/>
        <w:rPr>
          <w:sz w:val="24"/>
        </w:rPr>
      </w:pPr>
      <w:r w:rsidRPr="00B547B0">
        <w:rPr>
          <w:sz w:val="24"/>
        </w:rPr>
        <w:t xml:space="preserve">Step 3 : </w:t>
      </w:r>
      <w:r w:rsidR="00B547B0" w:rsidRPr="00B547B0">
        <w:rPr>
          <w:sz w:val="24"/>
        </w:rPr>
        <w:t xml:space="preserve">After downloading </w:t>
      </w:r>
      <w:r w:rsidR="002B5A8D">
        <w:rPr>
          <w:sz w:val="24"/>
        </w:rPr>
        <w:t xml:space="preserve"> open </w:t>
      </w:r>
      <w:r w:rsidR="00C9235F">
        <w:rPr>
          <w:sz w:val="24"/>
        </w:rPr>
        <w:t>“</w:t>
      </w:r>
      <w:r w:rsidR="002B5A8D">
        <w:rPr>
          <w:sz w:val="24"/>
        </w:rPr>
        <w:t>this p</w:t>
      </w:r>
      <w:r w:rsidR="00C24E3C">
        <w:rPr>
          <w:sz w:val="24"/>
        </w:rPr>
        <w:t>c</w:t>
      </w:r>
      <w:r w:rsidR="00C9235F">
        <w:rPr>
          <w:sz w:val="24"/>
        </w:rPr>
        <w:t>”</w:t>
      </w:r>
      <w:r w:rsidR="00C24E3C">
        <w:rPr>
          <w:sz w:val="24"/>
        </w:rPr>
        <w:t xml:space="preserve"> in our laptop and </w:t>
      </w:r>
      <w:r w:rsidR="00C9235F">
        <w:rPr>
          <w:sz w:val="24"/>
        </w:rPr>
        <w:t xml:space="preserve">open “program </w:t>
      </w:r>
    </w:p>
    <w:p w14:paraId="3122DBF5" w14:textId="77777777" w:rsidR="001B19A5" w:rsidRDefault="00405FC0" w:rsidP="001B19A5">
      <w:pPr>
        <w:pStyle w:val="ListParagraph"/>
        <w:ind w:left="835" w:right="1998" w:firstLine="0"/>
        <w:rPr>
          <w:sz w:val="24"/>
        </w:rPr>
      </w:pPr>
      <w:r>
        <w:rPr>
          <w:sz w:val="24"/>
        </w:rPr>
        <w:t xml:space="preserve">             </w:t>
      </w:r>
      <w:proofErr w:type="spellStart"/>
      <w:r w:rsidR="00C9235F">
        <w:rPr>
          <w:sz w:val="24"/>
        </w:rPr>
        <w:t>files”,</w:t>
      </w:r>
      <w:r>
        <w:rPr>
          <w:sz w:val="24"/>
        </w:rPr>
        <w:t>open</w:t>
      </w:r>
      <w:proofErr w:type="spellEnd"/>
      <w:r>
        <w:rPr>
          <w:sz w:val="24"/>
        </w:rPr>
        <w:t xml:space="preserve"> “</w:t>
      </w:r>
      <w:proofErr w:type="spellStart"/>
      <w:r>
        <w:rPr>
          <w:sz w:val="24"/>
        </w:rPr>
        <w:t>java”</w:t>
      </w:r>
      <w:r w:rsidR="00633CA5">
        <w:rPr>
          <w:sz w:val="24"/>
        </w:rPr>
        <w:t>,open</w:t>
      </w:r>
      <w:proofErr w:type="spellEnd"/>
      <w:r w:rsidR="00633CA5">
        <w:rPr>
          <w:sz w:val="24"/>
        </w:rPr>
        <w:t xml:space="preserve"> “JDK 21</w:t>
      </w:r>
      <w:r w:rsidR="001B19A5">
        <w:rPr>
          <w:sz w:val="24"/>
        </w:rPr>
        <w:t>”</w:t>
      </w:r>
    </w:p>
    <w:p w14:paraId="529A3888" w14:textId="011F844B" w:rsidR="00EF6CAB" w:rsidRPr="001B19A5" w:rsidRDefault="00A46AB6" w:rsidP="001B19A5">
      <w:pPr>
        <w:pStyle w:val="ListParagraph"/>
        <w:ind w:left="835" w:right="1998" w:firstLine="0"/>
        <w:rPr>
          <w:sz w:val="24"/>
        </w:rPr>
      </w:pPr>
      <w:r>
        <w:rPr>
          <w:rFonts w:ascii="Algerian" w:hAnsi="Algerian"/>
        </w:rPr>
        <w:t xml:space="preserve">             </w:t>
      </w:r>
    </w:p>
    <w:p w14:paraId="7293FB73" w14:textId="68801016" w:rsidR="00A46AB6" w:rsidRDefault="00A46AB6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lastRenderedPageBreak/>
        <w:t xml:space="preserve">              </w:t>
      </w:r>
      <w:r w:rsidR="00465E47" w:rsidRPr="00465E47">
        <w:rPr>
          <w:rFonts w:ascii="Algerian" w:hAnsi="Algerian"/>
          <w:noProof/>
        </w:rPr>
        <w:drawing>
          <wp:inline distT="0" distB="0" distL="0" distR="0" wp14:anchorId="13F608A4" wp14:editId="20A290B7">
            <wp:extent cx="6584950" cy="1660525"/>
            <wp:effectExtent l="0" t="0" r="6350" b="0"/>
            <wp:docPr id="164162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50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8B08" w14:textId="77777777" w:rsidR="009835E0" w:rsidRDefault="009835E0" w:rsidP="002D4450">
      <w:pPr>
        <w:ind w:right="1998"/>
        <w:rPr>
          <w:rFonts w:ascii="Algerian" w:hAnsi="Algerian"/>
        </w:rPr>
      </w:pPr>
    </w:p>
    <w:p w14:paraId="21801878" w14:textId="77777777" w:rsidR="009835E0" w:rsidRDefault="009835E0" w:rsidP="002D4450">
      <w:pPr>
        <w:ind w:right="1998"/>
        <w:rPr>
          <w:rFonts w:ascii="Algerian" w:hAnsi="Algerian"/>
        </w:rPr>
      </w:pPr>
    </w:p>
    <w:p w14:paraId="0A9A0D98" w14:textId="77777777" w:rsidR="008F0351" w:rsidRDefault="00E616BA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     </w:t>
      </w:r>
    </w:p>
    <w:p w14:paraId="4A51B105" w14:textId="39D2F52F" w:rsidR="009835E0" w:rsidRDefault="008F0351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</w:t>
      </w:r>
      <w:r w:rsidR="00363242" w:rsidRPr="00363242">
        <w:rPr>
          <w:rFonts w:ascii="Algerian" w:hAnsi="Algerian"/>
          <w:noProof/>
        </w:rPr>
        <w:drawing>
          <wp:inline distT="0" distB="0" distL="0" distR="0" wp14:anchorId="5F9BAF30" wp14:editId="729CB9D9">
            <wp:extent cx="4978656" cy="958899"/>
            <wp:effectExtent l="0" t="0" r="0" b="0"/>
            <wp:docPr id="107803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347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605">
        <w:rPr>
          <w:rFonts w:ascii="Algerian" w:hAnsi="Algerian"/>
        </w:rPr>
        <w:t xml:space="preserve">   </w:t>
      </w:r>
      <w:r w:rsidR="00A41D6E" w:rsidRPr="00A41D6E">
        <w:rPr>
          <w:rFonts w:ascii="Algerian" w:hAnsi="Algerian"/>
          <w:noProof/>
        </w:rPr>
        <w:drawing>
          <wp:inline distT="0" distB="0" distL="0" distR="0" wp14:anchorId="6D14CF0F" wp14:editId="52585B20">
            <wp:extent cx="5397777" cy="977950"/>
            <wp:effectExtent l="0" t="0" r="0" b="0"/>
            <wp:docPr id="84955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522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D3E" w14:textId="77777777" w:rsidR="00061CC3" w:rsidRDefault="00061CC3" w:rsidP="002D4450">
      <w:pPr>
        <w:ind w:right="1998"/>
        <w:rPr>
          <w:rFonts w:ascii="Algerian" w:hAnsi="Algerian"/>
        </w:rPr>
      </w:pPr>
    </w:p>
    <w:p w14:paraId="5C4A0A62" w14:textId="2ECA9892" w:rsidR="00061CC3" w:rsidRPr="002D4450" w:rsidRDefault="00061CC3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  </w:t>
      </w:r>
      <w:r w:rsidR="00EE6356" w:rsidRPr="00EE6356">
        <w:rPr>
          <w:rFonts w:ascii="Algerian" w:hAnsi="Algerian"/>
          <w:noProof/>
        </w:rPr>
        <w:drawing>
          <wp:inline distT="0" distB="0" distL="0" distR="0" wp14:anchorId="2D4BE8C4" wp14:editId="1B0CA2CF">
            <wp:extent cx="6584950" cy="3281680"/>
            <wp:effectExtent l="0" t="0" r="6350" b="0"/>
            <wp:docPr id="20295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50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8C0E" w14:textId="77777777" w:rsidR="00EF6CAB" w:rsidRDefault="00EF6CAB">
      <w:pPr>
        <w:spacing w:after="0" w:line="259" w:lineRule="auto"/>
        <w:ind w:left="-1080" w:right="203" w:firstLine="0"/>
        <w:jc w:val="both"/>
      </w:pPr>
    </w:p>
    <w:p w14:paraId="2B76B63D" w14:textId="00E1A438" w:rsidR="00CE62F6" w:rsidRDefault="00CE62F6" w:rsidP="00CE62F6">
      <w:pPr>
        <w:pStyle w:val="ListParagraph"/>
        <w:numPr>
          <w:ilvl w:val="0"/>
          <w:numId w:val="14"/>
        </w:numPr>
        <w:spacing w:after="299"/>
        <w:ind w:right="1998"/>
        <w:rPr>
          <w:sz w:val="24"/>
        </w:rPr>
      </w:pPr>
      <w:r w:rsidRPr="00CE62F6">
        <w:rPr>
          <w:sz w:val="24"/>
        </w:rPr>
        <w:t xml:space="preserve">Step </w:t>
      </w:r>
      <w:r w:rsidR="00E67FFD">
        <w:rPr>
          <w:sz w:val="24"/>
        </w:rPr>
        <w:t xml:space="preserve">4 : </w:t>
      </w:r>
      <w:r w:rsidR="0002278A">
        <w:rPr>
          <w:sz w:val="24"/>
        </w:rPr>
        <w:t xml:space="preserve">In the task bar </w:t>
      </w:r>
      <w:r w:rsidR="00A52E94">
        <w:rPr>
          <w:sz w:val="24"/>
        </w:rPr>
        <w:t>search</w:t>
      </w:r>
      <w:r w:rsidR="0002278A">
        <w:rPr>
          <w:sz w:val="24"/>
        </w:rPr>
        <w:t xml:space="preserve"> and open </w:t>
      </w:r>
      <w:r w:rsidR="00A52E94">
        <w:rPr>
          <w:sz w:val="24"/>
        </w:rPr>
        <w:t xml:space="preserve"> “environment variables of </w:t>
      </w:r>
      <w:proofErr w:type="spellStart"/>
      <w:r w:rsidR="00A52E94">
        <w:rPr>
          <w:sz w:val="24"/>
        </w:rPr>
        <w:t>system”</w:t>
      </w:r>
      <w:r w:rsidR="00291175">
        <w:rPr>
          <w:sz w:val="24"/>
        </w:rPr>
        <w:t>,after</w:t>
      </w:r>
      <w:proofErr w:type="spellEnd"/>
      <w:r w:rsidR="00291175">
        <w:rPr>
          <w:sz w:val="24"/>
        </w:rPr>
        <w:t xml:space="preserve"> opening environment variables, go to the system variables</w:t>
      </w:r>
      <w:r w:rsidR="0005288D">
        <w:rPr>
          <w:sz w:val="24"/>
        </w:rPr>
        <w:t xml:space="preserve"> and </w:t>
      </w:r>
      <w:r w:rsidR="0005288D">
        <w:rPr>
          <w:sz w:val="24"/>
        </w:rPr>
        <w:lastRenderedPageBreak/>
        <w:t xml:space="preserve">see for java if there leave it. Or </w:t>
      </w:r>
      <w:r w:rsidR="006307F0">
        <w:rPr>
          <w:sz w:val="24"/>
        </w:rPr>
        <w:t xml:space="preserve">click path and add </w:t>
      </w:r>
      <w:r w:rsidR="00B5188E">
        <w:rPr>
          <w:sz w:val="24"/>
        </w:rPr>
        <w:t xml:space="preserve"> </w:t>
      </w:r>
      <w:r w:rsidR="006307F0">
        <w:rPr>
          <w:sz w:val="24"/>
        </w:rPr>
        <w:t>“JAVA”</w:t>
      </w:r>
      <w:r w:rsidR="003F4EB5">
        <w:rPr>
          <w:sz w:val="24"/>
        </w:rPr>
        <w:t xml:space="preserve"> </w:t>
      </w:r>
      <w:r w:rsidR="008A64E6">
        <w:rPr>
          <w:sz w:val="24"/>
        </w:rPr>
        <w:t>in ‘variable name</w:t>
      </w:r>
      <w:r w:rsidR="00DE212D">
        <w:rPr>
          <w:sz w:val="24"/>
        </w:rPr>
        <w:t xml:space="preserve">’ </w:t>
      </w:r>
      <w:r w:rsidR="008A64E6">
        <w:rPr>
          <w:sz w:val="24"/>
        </w:rPr>
        <w:t xml:space="preserve">and copy link in ‘variable value’ </w:t>
      </w:r>
    </w:p>
    <w:p w14:paraId="45FCDB41" w14:textId="06C6BB72" w:rsidR="002C0948" w:rsidRDefault="002C0948" w:rsidP="002C0948">
      <w:pPr>
        <w:spacing w:after="299"/>
        <w:ind w:right="1998"/>
        <w:rPr>
          <w:sz w:val="24"/>
        </w:rPr>
      </w:pPr>
      <w:r>
        <w:rPr>
          <w:sz w:val="24"/>
        </w:rPr>
        <w:t xml:space="preserve">            </w:t>
      </w:r>
      <w:r w:rsidRPr="000A72B1">
        <w:rPr>
          <w:noProof/>
          <w:sz w:val="24"/>
        </w:rPr>
        <w:drawing>
          <wp:inline distT="0" distB="0" distL="0" distR="0" wp14:anchorId="33700F69" wp14:editId="6D0C0409">
            <wp:extent cx="2105891" cy="2624064"/>
            <wp:effectExtent l="0" t="0" r="8890" b="5080"/>
            <wp:docPr id="83945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1849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7485" cy="263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</w:t>
      </w:r>
    </w:p>
    <w:p w14:paraId="3162A3FA" w14:textId="1E3B6853" w:rsidR="004B3DEE" w:rsidRDefault="00B60763" w:rsidP="002C0948">
      <w:pPr>
        <w:spacing w:after="299"/>
        <w:ind w:right="1998"/>
        <w:rPr>
          <w:sz w:val="24"/>
        </w:rPr>
      </w:pPr>
      <w:r w:rsidRPr="00B60763">
        <w:rPr>
          <w:noProof/>
          <w:sz w:val="24"/>
        </w:rPr>
        <w:drawing>
          <wp:inline distT="0" distB="0" distL="0" distR="0" wp14:anchorId="681DEAA7" wp14:editId="1555EF46">
            <wp:extent cx="6584950" cy="4272280"/>
            <wp:effectExtent l="0" t="0" r="6350" b="0"/>
            <wp:docPr id="33049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96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607" w14:textId="77777777" w:rsidR="004B3DEE" w:rsidRDefault="004B3DEE" w:rsidP="002C0948">
      <w:pPr>
        <w:spacing w:after="299"/>
        <w:ind w:right="1998"/>
        <w:rPr>
          <w:sz w:val="24"/>
        </w:rPr>
      </w:pPr>
    </w:p>
    <w:p w14:paraId="4EB15B34" w14:textId="77777777" w:rsidR="004B3DEE" w:rsidRDefault="004B3DEE" w:rsidP="002C0948">
      <w:pPr>
        <w:spacing w:after="299"/>
        <w:ind w:right="1998"/>
        <w:rPr>
          <w:sz w:val="24"/>
        </w:rPr>
      </w:pPr>
    </w:p>
    <w:p w14:paraId="1F30CCF7" w14:textId="77777777" w:rsidR="004B3DEE" w:rsidRDefault="004B3DEE" w:rsidP="002C0948">
      <w:pPr>
        <w:spacing w:after="299"/>
        <w:ind w:right="1998"/>
        <w:rPr>
          <w:sz w:val="24"/>
        </w:rPr>
      </w:pPr>
    </w:p>
    <w:p w14:paraId="14B90FC0" w14:textId="77777777" w:rsidR="004B3DEE" w:rsidRDefault="004B3DEE" w:rsidP="002C0948">
      <w:pPr>
        <w:spacing w:after="299"/>
        <w:ind w:right="1998"/>
        <w:rPr>
          <w:sz w:val="24"/>
        </w:rPr>
      </w:pPr>
    </w:p>
    <w:p w14:paraId="278BF861" w14:textId="77777777" w:rsidR="00496D5C" w:rsidRDefault="006F56D9" w:rsidP="002C0948">
      <w:pPr>
        <w:spacing w:after="299"/>
        <w:ind w:right="1998"/>
        <w:rPr>
          <w:sz w:val="24"/>
        </w:rPr>
      </w:pPr>
      <w:r>
        <w:rPr>
          <w:sz w:val="24"/>
        </w:rPr>
        <w:t xml:space="preserve">   </w:t>
      </w:r>
      <w:r w:rsidR="00496D5C">
        <w:rPr>
          <w:sz w:val="24"/>
        </w:rPr>
        <w:t xml:space="preserve">     </w:t>
      </w:r>
    </w:p>
    <w:p w14:paraId="3676AA83" w14:textId="67955414" w:rsidR="004B3DEE" w:rsidRDefault="00496D5C" w:rsidP="002C0948">
      <w:pPr>
        <w:spacing w:after="299"/>
        <w:ind w:right="1998"/>
        <w:rPr>
          <w:sz w:val="24"/>
        </w:rPr>
      </w:pPr>
      <w:r>
        <w:rPr>
          <w:sz w:val="24"/>
        </w:rPr>
        <w:lastRenderedPageBreak/>
        <w:t xml:space="preserve">            </w:t>
      </w:r>
    </w:p>
    <w:p w14:paraId="002E3690" w14:textId="77777777" w:rsidR="00496D5C" w:rsidRDefault="00496D5C" w:rsidP="002C0948">
      <w:pPr>
        <w:spacing w:after="299"/>
        <w:ind w:right="1998"/>
        <w:rPr>
          <w:sz w:val="24"/>
        </w:rPr>
      </w:pPr>
    </w:p>
    <w:p w14:paraId="034309BD" w14:textId="77777777" w:rsidR="00141E50" w:rsidRDefault="00F54570" w:rsidP="00496D5C">
      <w:pPr>
        <w:pStyle w:val="ListParagraph"/>
        <w:numPr>
          <w:ilvl w:val="0"/>
          <w:numId w:val="14"/>
        </w:numPr>
        <w:spacing w:after="299"/>
        <w:ind w:right="1998"/>
        <w:rPr>
          <w:sz w:val="24"/>
        </w:rPr>
      </w:pPr>
      <w:r>
        <w:rPr>
          <w:sz w:val="24"/>
        </w:rPr>
        <w:t xml:space="preserve">Step 5 : </w:t>
      </w:r>
      <w:r w:rsidR="00F3081F">
        <w:rPr>
          <w:sz w:val="24"/>
        </w:rPr>
        <w:t xml:space="preserve"> Verifying Installation of Java. Again o</w:t>
      </w:r>
      <w:r w:rsidR="00C059EC">
        <w:rPr>
          <w:sz w:val="24"/>
        </w:rPr>
        <w:t>pen task bar and search “</w:t>
      </w:r>
      <w:proofErr w:type="spellStart"/>
      <w:r w:rsidR="00C059EC">
        <w:rPr>
          <w:sz w:val="24"/>
        </w:rPr>
        <w:t>cmd</w:t>
      </w:r>
      <w:proofErr w:type="spellEnd"/>
      <w:r w:rsidR="00141E50">
        <w:rPr>
          <w:sz w:val="24"/>
        </w:rPr>
        <w:t xml:space="preserve">”,  </w:t>
      </w:r>
    </w:p>
    <w:p w14:paraId="28440FD2" w14:textId="77777777" w:rsidR="006042A9" w:rsidRDefault="00141E50" w:rsidP="00141E50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 xml:space="preserve">              open</w:t>
      </w:r>
      <w:r w:rsidR="00C059EC">
        <w:rPr>
          <w:sz w:val="24"/>
        </w:rPr>
        <w:t xml:space="preserve"> it ant type “java –version”</w:t>
      </w:r>
      <w:r>
        <w:rPr>
          <w:sz w:val="24"/>
        </w:rPr>
        <w:t xml:space="preserve"> and press enter. It will show the</w:t>
      </w:r>
      <w:r w:rsidR="006042A9">
        <w:rPr>
          <w:sz w:val="24"/>
        </w:rPr>
        <w:t xml:space="preserve">    </w:t>
      </w:r>
    </w:p>
    <w:p w14:paraId="163E8B5D" w14:textId="3441BFDF" w:rsidR="00496D5C" w:rsidRPr="00F55CE7" w:rsidRDefault="006042A9" w:rsidP="00141E50">
      <w:pPr>
        <w:pStyle w:val="ListParagraph"/>
        <w:spacing w:after="299"/>
        <w:ind w:left="835" w:right="1998" w:firstLine="0"/>
        <w:rPr>
          <w:sz w:val="24"/>
        </w:rPr>
      </w:pPr>
      <w:r w:rsidRPr="00F55CE7">
        <w:rPr>
          <w:sz w:val="24"/>
        </w:rPr>
        <w:t xml:space="preserve">              </w:t>
      </w:r>
      <w:r w:rsidR="00141E50" w:rsidRPr="00F55CE7">
        <w:rPr>
          <w:sz w:val="24"/>
        </w:rPr>
        <w:t>version of installation of java.</w:t>
      </w:r>
    </w:p>
    <w:p w14:paraId="683DEFD4" w14:textId="2E1664A5" w:rsidR="006042A9" w:rsidRPr="00F55CE7" w:rsidRDefault="006042A9" w:rsidP="00141E50">
      <w:pPr>
        <w:pStyle w:val="ListParagraph"/>
        <w:spacing w:after="299"/>
        <w:ind w:left="835" w:right="1998" w:firstLine="0"/>
        <w:rPr>
          <w:szCs w:val="28"/>
        </w:rPr>
      </w:pPr>
    </w:p>
    <w:p w14:paraId="7DF60433" w14:textId="11AC1A04" w:rsidR="006042A9" w:rsidRPr="00496D5C" w:rsidRDefault="004A375F" w:rsidP="00141E50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noProof/>
          <w:sz w:val="24"/>
        </w:rPr>
        <w:drawing>
          <wp:inline distT="0" distB="0" distL="0" distR="0" wp14:anchorId="126EB44B" wp14:editId="3955EE5B">
            <wp:extent cx="5821680" cy="1027355"/>
            <wp:effectExtent l="0" t="0" r="0" b="1905"/>
            <wp:docPr id="213552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28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4249" cy="10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021B" w14:textId="2C6506FB" w:rsidR="007B6C03" w:rsidRDefault="000A72B1" w:rsidP="001161B8">
      <w:pPr>
        <w:spacing w:after="299"/>
        <w:ind w:right="1998"/>
        <w:rPr>
          <w:sz w:val="24"/>
        </w:rPr>
      </w:pPr>
      <w:r>
        <w:rPr>
          <w:sz w:val="24"/>
        </w:rPr>
        <w:t xml:space="preserve">          </w:t>
      </w:r>
    </w:p>
    <w:p w14:paraId="128359FD" w14:textId="77777777" w:rsidR="007A0899" w:rsidRDefault="00AF6764" w:rsidP="00AF6764">
      <w:pPr>
        <w:spacing w:after="299"/>
        <w:ind w:right="1998"/>
        <w:rPr>
          <w:sz w:val="24"/>
        </w:rPr>
      </w:pPr>
      <w:r>
        <w:rPr>
          <w:sz w:val="24"/>
        </w:rPr>
        <w:t xml:space="preserve">Successfully Java is installed  and it will show the version </w:t>
      </w:r>
      <w:r w:rsidR="00C354D7">
        <w:rPr>
          <w:sz w:val="24"/>
        </w:rPr>
        <w:t>otherwise it will show error</w:t>
      </w:r>
      <w:r w:rsidR="00A4085B">
        <w:rPr>
          <w:sz w:val="24"/>
        </w:rPr>
        <w:t xml:space="preserve"> and command is not recognized.</w:t>
      </w:r>
    </w:p>
    <w:p w14:paraId="41AD1BEF" w14:textId="3833FD11" w:rsidR="009F0BEB" w:rsidRPr="009F0BEB" w:rsidRDefault="009F0BEB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>
        <w:rPr>
          <w:rFonts w:ascii="Arial Black" w:hAnsi="Arial Black"/>
          <w:sz w:val="27"/>
          <w:szCs w:val="27"/>
        </w:rPr>
        <w:t>2</w:t>
      </w:r>
    </w:p>
    <w:p w14:paraId="6C73618E" w14:textId="77777777" w:rsidR="008E526F" w:rsidRDefault="008E526F" w:rsidP="008E526F">
      <w:pPr>
        <w:pStyle w:val="ListParagraph"/>
        <w:spacing w:after="299"/>
        <w:ind w:left="835" w:right="1998" w:firstLine="0"/>
        <w:rPr>
          <w:rFonts w:ascii="Abadi" w:hAnsi="Abadi"/>
          <w:szCs w:val="28"/>
        </w:rPr>
      </w:pPr>
    </w:p>
    <w:p w14:paraId="415D0B21" w14:textId="7EB0B68B" w:rsidR="008E526F" w:rsidRDefault="00E2783E" w:rsidP="008E526F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 xml:space="preserve">Q) </w:t>
      </w:r>
      <w:r w:rsidR="00CB5D58" w:rsidRPr="00E2783E">
        <w:rPr>
          <w:rFonts w:ascii="Bahnschrift Condensed" w:hAnsi="Bahnschrift Condensed"/>
          <w:sz w:val="24"/>
        </w:rPr>
        <w:t xml:space="preserve">Write a </w:t>
      </w:r>
      <w:r w:rsidR="00C445B5" w:rsidRPr="00E2783E">
        <w:rPr>
          <w:rFonts w:ascii="Bahnschrift Condensed" w:hAnsi="Bahnschrift Condensed"/>
          <w:sz w:val="24"/>
        </w:rPr>
        <w:t xml:space="preserve"> java </w:t>
      </w:r>
      <w:r w:rsidR="00CB5D58" w:rsidRPr="00E2783E">
        <w:rPr>
          <w:rFonts w:ascii="Bahnschrift Condensed" w:hAnsi="Bahnschrift Condensed"/>
          <w:sz w:val="24"/>
        </w:rPr>
        <w:t>program</w:t>
      </w:r>
      <w:r w:rsidR="00C445B5" w:rsidRPr="00E2783E">
        <w:rPr>
          <w:rFonts w:ascii="Bahnschrift Condensed" w:hAnsi="Bahnschrift Condensed"/>
          <w:sz w:val="24"/>
        </w:rPr>
        <w:t xml:space="preserve"> to print the </w:t>
      </w:r>
      <w:r w:rsidR="00436F5E" w:rsidRPr="00E2783E">
        <w:rPr>
          <w:rFonts w:ascii="Bahnschrift Condensed" w:hAnsi="Bahnschrift Condensed"/>
          <w:sz w:val="24"/>
        </w:rPr>
        <w:t>message “welcome to java program”</w:t>
      </w:r>
      <w:r w:rsidR="00FB798C" w:rsidRPr="00E2783E">
        <w:rPr>
          <w:rFonts w:ascii="Bahnschrift Condensed" w:hAnsi="Bahnschrift Condensed"/>
          <w:sz w:val="24"/>
        </w:rPr>
        <w:t>.</w:t>
      </w:r>
    </w:p>
    <w:p w14:paraId="0E3B51FB" w14:textId="77777777" w:rsidR="00256BE9" w:rsidRDefault="00256BE9" w:rsidP="008E526F">
      <w:pPr>
        <w:pStyle w:val="ListParagraph"/>
        <w:spacing w:after="299"/>
        <w:ind w:left="835" w:right="1998" w:firstLine="0"/>
        <w:rPr>
          <w:sz w:val="24"/>
        </w:rPr>
      </w:pPr>
    </w:p>
    <w:p w14:paraId="5B8FE3D9" w14:textId="77777777" w:rsidR="00256BE9" w:rsidRDefault="00256BE9" w:rsidP="008E526F">
      <w:pPr>
        <w:pStyle w:val="ListParagraph"/>
        <w:spacing w:after="299"/>
        <w:ind w:left="835" w:right="1998" w:firstLine="0"/>
        <w:rPr>
          <w:sz w:val="24"/>
        </w:rPr>
      </w:pPr>
    </w:p>
    <w:p w14:paraId="5444DB2F" w14:textId="5859087F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 xml:space="preserve">  </w:t>
      </w:r>
      <w:r w:rsidRPr="00256BE9">
        <w:rPr>
          <w:sz w:val="24"/>
        </w:rPr>
        <w:t>class Main{</w:t>
      </w:r>
    </w:p>
    <w:p w14:paraId="70996A05" w14:textId="77777777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 xml:space="preserve">  public static void main(String[] </w:t>
      </w:r>
      <w:proofErr w:type="spellStart"/>
      <w:r w:rsidRPr="00256BE9">
        <w:rPr>
          <w:sz w:val="24"/>
        </w:rPr>
        <w:t>args</w:t>
      </w:r>
      <w:proofErr w:type="spellEnd"/>
      <w:r w:rsidRPr="00256BE9">
        <w:rPr>
          <w:sz w:val="24"/>
        </w:rPr>
        <w:t>){</w:t>
      </w:r>
    </w:p>
    <w:p w14:paraId="48853AC0" w14:textId="77777777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 xml:space="preserve">      </w:t>
      </w:r>
      <w:proofErr w:type="spellStart"/>
      <w:r w:rsidRPr="00256BE9">
        <w:rPr>
          <w:sz w:val="24"/>
        </w:rPr>
        <w:t>System.out.println</w:t>
      </w:r>
      <w:proofErr w:type="spellEnd"/>
      <w:r w:rsidRPr="00256BE9">
        <w:rPr>
          <w:sz w:val="24"/>
        </w:rPr>
        <w:t>("welcome to java programming");</w:t>
      </w:r>
    </w:p>
    <w:p w14:paraId="3A2BB82F" w14:textId="77777777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>}</w:t>
      </w:r>
    </w:p>
    <w:p w14:paraId="3508B7EC" w14:textId="3A45B426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>}</w:t>
      </w:r>
    </w:p>
    <w:p w14:paraId="7C083717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E354BC3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FC7D58F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6F96067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FEA979A" w14:textId="77777777" w:rsidR="00256BE9" w:rsidRPr="00657ACD" w:rsidRDefault="00256BE9" w:rsidP="00256BE9">
      <w:pPr>
        <w:pStyle w:val="ListParagraph"/>
        <w:spacing w:after="299"/>
        <w:ind w:left="835" w:right="1998" w:firstLine="0"/>
        <w:rPr>
          <w:sz w:val="22"/>
          <w:szCs w:val="22"/>
        </w:rPr>
      </w:pPr>
    </w:p>
    <w:p w14:paraId="455C80D7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9CF72C0" w14:textId="4DEB1DDA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>O</w:t>
      </w:r>
      <w:r w:rsidR="00827430">
        <w:rPr>
          <w:sz w:val="24"/>
        </w:rPr>
        <w:t>UTPUT</w:t>
      </w:r>
    </w:p>
    <w:p w14:paraId="22A5B1F1" w14:textId="77777777" w:rsidR="00827430" w:rsidRDefault="00827430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49CE14C" w14:textId="276D8E33" w:rsidR="00827430" w:rsidRDefault="00827430" w:rsidP="00256BE9">
      <w:pPr>
        <w:pStyle w:val="ListParagraph"/>
        <w:spacing w:after="299"/>
        <w:ind w:left="835" w:right="1998" w:firstLine="0"/>
        <w:rPr>
          <w:sz w:val="24"/>
        </w:rPr>
      </w:pPr>
      <w:r w:rsidRPr="00827430">
        <w:rPr>
          <w:noProof/>
          <w:sz w:val="24"/>
        </w:rPr>
        <w:drawing>
          <wp:inline distT="0" distB="0" distL="0" distR="0" wp14:anchorId="30F4F426" wp14:editId="5FC66852">
            <wp:extent cx="3609109" cy="1502769"/>
            <wp:effectExtent l="0" t="0" r="0" b="2540"/>
            <wp:docPr id="4438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461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3194" cy="151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7842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E22396B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6A77B8E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47C89B16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036EF88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56194DD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0CF8AA77" w14:textId="1A315C47" w:rsidR="009F0BEB" w:rsidRDefault="009F0BEB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>
        <w:rPr>
          <w:rFonts w:ascii="Arial Black" w:hAnsi="Arial Black"/>
          <w:sz w:val="27"/>
          <w:szCs w:val="27"/>
        </w:rPr>
        <w:t>3</w:t>
      </w:r>
    </w:p>
    <w:p w14:paraId="13872D6F" w14:textId="77777777" w:rsidR="009F0BEB" w:rsidRPr="009F0BEB" w:rsidRDefault="009F0BEB" w:rsidP="009F0BEB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03C6C00A" w14:textId="0861B3D6" w:rsidR="00D23927" w:rsidRPr="004A375F" w:rsidRDefault="005F4AFD" w:rsidP="004A375F">
      <w:pPr>
        <w:spacing w:after="299"/>
        <w:ind w:left="835" w:right="1998" w:firstLine="0"/>
        <w:rPr>
          <w:rFonts w:ascii="Bahnschrift Condensed" w:hAnsi="Bahnschrift Condensed"/>
          <w:sz w:val="22"/>
          <w:szCs w:val="22"/>
        </w:rPr>
      </w:pPr>
      <w:r>
        <w:rPr>
          <w:sz w:val="24"/>
        </w:rPr>
        <w:t>Q</w:t>
      </w:r>
      <w:r w:rsidR="00E2783E">
        <w:rPr>
          <w:sz w:val="24"/>
        </w:rPr>
        <w:t>)</w:t>
      </w:r>
      <w:r w:rsidR="00233FAF">
        <w:rPr>
          <w:sz w:val="24"/>
        </w:rPr>
        <w:t xml:space="preserve">  </w:t>
      </w:r>
      <w:r w:rsidR="00233FAF" w:rsidRPr="005F4AFD">
        <w:rPr>
          <w:rFonts w:ascii="Bahnschrift Condensed" w:hAnsi="Bahnschrift Condensed"/>
          <w:sz w:val="22"/>
          <w:szCs w:val="22"/>
        </w:rPr>
        <w:t xml:space="preserve">Write a java program that prints </w:t>
      </w:r>
      <w:proofErr w:type="spellStart"/>
      <w:r w:rsidR="00233FAF" w:rsidRPr="005F4AFD">
        <w:rPr>
          <w:rFonts w:ascii="Bahnschrift Condensed" w:hAnsi="Bahnschrift Condensed"/>
          <w:sz w:val="22"/>
          <w:szCs w:val="22"/>
        </w:rPr>
        <w:t>name,roll</w:t>
      </w:r>
      <w:proofErr w:type="spellEnd"/>
      <w:r w:rsidR="00233FAF" w:rsidRPr="005F4AFD">
        <w:rPr>
          <w:rFonts w:ascii="Bahnschrift Condensed" w:hAnsi="Bahnschrift Condensed"/>
          <w:sz w:val="22"/>
          <w:szCs w:val="22"/>
        </w:rPr>
        <w:t xml:space="preserve"> </w:t>
      </w:r>
      <w:proofErr w:type="spellStart"/>
      <w:r w:rsidR="00233FAF" w:rsidRPr="005F4AFD">
        <w:rPr>
          <w:rFonts w:ascii="Bahnschrift Condensed" w:hAnsi="Bahnschrift Condensed"/>
          <w:sz w:val="22"/>
          <w:szCs w:val="22"/>
        </w:rPr>
        <w:t>number,section</w:t>
      </w:r>
      <w:proofErr w:type="spellEnd"/>
      <w:r w:rsidR="00233FAF" w:rsidRPr="005F4AFD">
        <w:rPr>
          <w:rFonts w:ascii="Bahnschrift Condensed" w:hAnsi="Bahnschrift Condensed"/>
          <w:sz w:val="22"/>
          <w:szCs w:val="22"/>
        </w:rPr>
        <w:t xml:space="preserve"> of a student.</w:t>
      </w:r>
    </w:p>
    <w:p w14:paraId="0F50B692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public class </w:t>
      </w:r>
      <w:proofErr w:type="spellStart"/>
      <w:r w:rsidRPr="004A375F">
        <w:rPr>
          <w:sz w:val="24"/>
        </w:rPr>
        <w:t>my_profile</w:t>
      </w:r>
      <w:proofErr w:type="spellEnd"/>
      <w:r w:rsidRPr="004A375F">
        <w:rPr>
          <w:sz w:val="24"/>
        </w:rPr>
        <w:t>{</w:t>
      </w:r>
    </w:p>
    <w:p w14:paraId="2678A9E6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public static void main(String[] </w:t>
      </w:r>
      <w:proofErr w:type="spellStart"/>
      <w:r w:rsidRPr="004A375F">
        <w:rPr>
          <w:sz w:val="24"/>
        </w:rPr>
        <w:t>arg</w:t>
      </w:r>
      <w:proofErr w:type="spellEnd"/>
      <w:r w:rsidRPr="004A375F">
        <w:rPr>
          <w:sz w:val="24"/>
        </w:rPr>
        <w:t>){</w:t>
      </w:r>
    </w:p>
    <w:p w14:paraId="7E1AB27E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    </w:t>
      </w:r>
      <w:proofErr w:type="spellStart"/>
      <w:r w:rsidRPr="004A375F">
        <w:rPr>
          <w:sz w:val="24"/>
        </w:rPr>
        <w:t>System.out.println</w:t>
      </w:r>
      <w:proofErr w:type="spellEnd"/>
      <w:r w:rsidRPr="004A375F">
        <w:rPr>
          <w:sz w:val="24"/>
        </w:rPr>
        <w:t>("</w:t>
      </w:r>
      <w:proofErr w:type="spellStart"/>
      <w:r w:rsidRPr="004A375F">
        <w:rPr>
          <w:sz w:val="24"/>
        </w:rPr>
        <w:t>name:B.Tirumala</w:t>
      </w:r>
      <w:proofErr w:type="spellEnd"/>
      <w:r w:rsidRPr="004A375F">
        <w:rPr>
          <w:sz w:val="24"/>
        </w:rPr>
        <w:t xml:space="preserve"> Sai");</w:t>
      </w:r>
    </w:p>
    <w:p w14:paraId="613E9916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    </w:t>
      </w:r>
      <w:proofErr w:type="spellStart"/>
      <w:r w:rsidRPr="004A375F">
        <w:rPr>
          <w:sz w:val="24"/>
        </w:rPr>
        <w:t>System.out.println</w:t>
      </w:r>
      <w:proofErr w:type="spellEnd"/>
      <w:r w:rsidRPr="004A375F">
        <w:rPr>
          <w:sz w:val="24"/>
        </w:rPr>
        <w:t>("</w:t>
      </w:r>
      <w:proofErr w:type="spellStart"/>
      <w:r w:rsidRPr="004A375F">
        <w:rPr>
          <w:sz w:val="24"/>
        </w:rPr>
        <w:t>sec:CSE-A</w:t>
      </w:r>
      <w:proofErr w:type="spellEnd"/>
      <w:r w:rsidRPr="004A375F">
        <w:rPr>
          <w:sz w:val="24"/>
        </w:rPr>
        <w:t>");</w:t>
      </w:r>
    </w:p>
    <w:p w14:paraId="3983D103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    </w:t>
      </w:r>
      <w:proofErr w:type="spellStart"/>
      <w:r w:rsidRPr="004A375F">
        <w:rPr>
          <w:sz w:val="24"/>
        </w:rPr>
        <w:t>System.out.println</w:t>
      </w:r>
      <w:proofErr w:type="spellEnd"/>
      <w:r w:rsidRPr="004A375F">
        <w:rPr>
          <w:sz w:val="24"/>
        </w:rPr>
        <w:t>("Roll.no:24028");</w:t>
      </w:r>
    </w:p>
    <w:p w14:paraId="10F628C6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}</w:t>
      </w:r>
    </w:p>
    <w:p w14:paraId="0677B70A" w14:textId="4E86EEBF" w:rsidR="00E70A17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}           </w:t>
      </w:r>
    </w:p>
    <w:p w14:paraId="600F0D8F" w14:textId="71A40D73" w:rsidR="004A375F" w:rsidRPr="004E03A3" w:rsidRDefault="004A375F" w:rsidP="004E03A3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>OUTPUT</w:t>
      </w:r>
    </w:p>
    <w:p w14:paraId="0838ED1E" w14:textId="00F77593" w:rsidR="00E70A17" w:rsidRDefault="004A375F" w:rsidP="00256BE9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noProof/>
          <w:sz w:val="24"/>
        </w:rPr>
        <w:drawing>
          <wp:inline distT="0" distB="0" distL="0" distR="0" wp14:anchorId="30664C10" wp14:editId="43A823B7">
            <wp:extent cx="6013450" cy="1964664"/>
            <wp:effectExtent l="0" t="0" r="6350" b="0"/>
            <wp:docPr id="169236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60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0920" cy="197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6615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0E241334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A163B86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6AA63D2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0DCC9B7D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A33316E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49857E87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871283E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B2F67E0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05E7EE9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04D19C9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04E7556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44E240B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2C95AF8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34D634D4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02DD861A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C41E1CF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3A9073A3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F40EC10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13D99265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3B4C7AE3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B39919E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6791B85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456BD9D1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1137E858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DCF0CD0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47D1DA48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F074E68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F8D2EDD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65463B0A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74BCEA6D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04CF5916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1110FF5E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1F937BD8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205CCB4C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6AEB6280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120213BB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5E673DE8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510D7981" w14:textId="74BBA99F" w:rsidR="00362B2E" w:rsidRDefault="00362B2E" w:rsidP="00362B2E">
      <w:pPr>
        <w:ind w:left="0" w:right="1998" w:firstLine="0"/>
        <w:rPr>
          <w:rFonts w:ascii="Algerian" w:hAnsi="Algerian"/>
        </w:rPr>
      </w:pPr>
      <w:r>
        <w:rPr>
          <w:rFonts w:ascii="Algerian" w:hAnsi="Algerian"/>
        </w:rPr>
        <w:t>Week-2</w:t>
      </w:r>
    </w:p>
    <w:p w14:paraId="78E91D39" w14:textId="77777777" w:rsidR="00362B2E" w:rsidRDefault="00362B2E" w:rsidP="00362B2E">
      <w:pPr>
        <w:ind w:left="0" w:right="1998" w:firstLine="0"/>
        <w:rPr>
          <w:rFonts w:ascii="Algerian" w:hAnsi="Algerian"/>
        </w:rPr>
      </w:pPr>
    </w:p>
    <w:p w14:paraId="521A95F1" w14:textId="77777777" w:rsidR="00362B2E" w:rsidRDefault="00362B2E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>Program : 1</w:t>
      </w:r>
    </w:p>
    <w:p w14:paraId="1D2E1D80" w14:textId="77777777" w:rsidR="00362B2E" w:rsidRPr="009F0BEB" w:rsidRDefault="00362B2E" w:rsidP="00362B2E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73F9CBD4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1767B7F5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import </w:t>
      </w:r>
      <w:proofErr w:type="spellStart"/>
      <w:r w:rsidRPr="00E8672B">
        <w:rPr>
          <w:sz w:val="24"/>
        </w:rPr>
        <w:t>java.util.Scanner</w:t>
      </w:r>
      <w:proofErr w:type="spellEnd"/>
      <w:r w:rsidRPr="00E8672B">
        <w:rPr>
          <w:sz w:val="24"/>
        </w:rPr>
        <w:t>;</w:t>
      </w:r>
    </w:p>
    <w:p w14:paraId="0108FCDD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class rectangle{</w:t>
      </w:r>
    </w:p>
    <w:p w14:paraId="50D94901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public static void main(String[]</w:t>
      </w:r>
      <w:proofErr w:type="spellStart"/>
      <w:r w:rsidRPr="00E8672B">
        <w:rPr>
          <w:sz w:val="24"/>
        </w:rPr>
        <w:t>args</w:t>
      </w:r>
      <w:proofErr w:type="spellEnd"/>
      <w:r w:rsidRPr="00E8672B">
        <w:rPr>
          <w:sz w:val="24"/>
        </w:rPr>
        <w:t>){</w:t>
      </w:r>
    </w:p>
    <w:p w14:paraId="3AD29756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Scanner input=new Scanner(System.in);</w:t>
      </w:r>
    </w:p>
    <w:p w14:paraId="3C0499BB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</w:t>
      </w:r>
      <w:proofErr w:type="spellStart"/>
      <w:r w:rsidRPr="00E8672B">
        <w:rPr>
          <w:sz w:val="24"/>
        </w:rPr>
        <w:t>System.out.println</w:t>
      </w:r>
      <w:proofErr w:type="spellEnd"/>
      <w:r w:rsidRPr="00E8672B">
        <w:rPr>
          <w:sz w:val="24"/>
        </w:rPr>
        <w:t>("enter the length");</w:t>
      </w:r>
    </w:p>
    <w:p w14:paraId="178A6C75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int </w:t>
      </w:r>
      <w:proofErr w:type="spellStart"/>
      <w:r w:rsidRPr="00E8672B">
        <w:rPr>
          <w:sz w:val="24"/>
        </w:rPr>
        <w:t>len</w:t>
      </w:r>
      <w:proofErr w:type="spellEnd"/>
      <w:r w:rsidRPr="00E8672B">
        <w:rPr>
          <w:sz w:val="24"/>
        </w:rPr>
        <w:t>=</w:t>
      </w:r>
      <w:proofErr w:type="spellStart"/>
      <w:r w:rsidRPr="00E8672B">
        <w:rPr>
          <w:sz w:val="24"/>
        </w:rPr>
        <w:t>input.nextInt</w:t>
      </w:r>
      <w:proofErr w:type="spellEnd"/>
      <w:r w:rsidRPr="00E8672B">
        <w:rPr>
          <w:sz w:val="24"/>
        </w:rPr>
        <w:t>();</w:t>
      </w:r>
    </w:p>
    <w:p w14:paraId="346F8FF5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</w:t>
      </w:r>
      <w:proofErr w:type="spellStart"/>
      <w:r w:rsidRPr="00E8672B">
        <w:rPr>
          <w:sz w:val="24"/>
        </w:rPr>
        <w:t>System.out.println</w:t>
      </w:r>
      <w:proofErr w:type="spellEnd"/>
      <w:r w:rsidRPr="00E8672B">
        <w:rPr>
          <w:sz w:val="24"/>
        </w:rPr>
        <w:t xml:space="preserve">("enter the </w:t>
      </w:r>
      <w:proofErr w:type="spellStart"/>
      <w:r w:rsidRPr="00E8672B">
        <w:rPr>
          <w:sz w:val="24"/>
        </w:rPr>
        <w:t>bredth</w:t>
      </w:r>
      <w:proofErr w:type="spellEnd"/>
      <w:r w:rsidRPr="00E8672B">
        <w:rPr>
          <w:sz w:val="24"/>
        </w:rPr>
        <w:t>");</w:t>
      </w:r>
    </w:p>
    <w:p w14:paraId="36F28079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int bred=</w:t>
      </w:r>
      <w:proofErr w:type="spellStart"/>
      <w:r w:rsidRPr="00E8672B">
        <w:rPr>
          <w:sz w:val="24"/>
        </w:rPr>
        <w:t>input.nextInt</w:t>
      </w:r>
      <w:proofErr w:type="spellEnd"/>
      <w:r w:rsidRPr="00E8672B">
        <w:rPr>
          <w:sz w:val="24"/>
        </w:rPr>
        <w:t>();</w:t>
      </w:r>
    </w:p>
    <w:p w14:paraId="10376CF7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int area=</w:t>
      </w:r>
      <w:proofErr w:type="spellStart"/>
      <w:r w:rsidRPr="00E8672B">
        <w:rPr>
          <w:sz w:val="24"/>
        </w:rPr>
        <w:t>len</w:t>
      </w:r>
      <w:proofErr w:type="spellEnd"/>
      <w:r w:rsidRPr="00E8672B">
        <w:rPr>
          <w:sz w:val="24"/>
        </w:rPr>
        <w:t>*bred;</w:t>
      </w:r>
    </w:p>
    <w:p w14:paraId="395BEC63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</w:t>
      </w:r>
      <w:proofErr w:type="spellStart"/>
      <w:r w:rsidRPr="00E8672B">
        <w:rPr>
          <w:sz w:val="24"/>
        </w:rPr>
        <w:t>System.out.println</w:t>
      </w:r>
      <w:proofErr w:type="spellEnd"/>
      <w:r w:rsidRPr="00E8672B">
        <w:rPr>
          <w:sz w:val="24"/>
        </w:rPr>
        <w:t>(area);</w:t>
      </w:r>
    </w:p>
    <w:p w14:paraId="6413AA68" w14:textId="168875B2" w:rsidR="00D23927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}}</w:t>
      </w:r>
    </w:p>
    <w:p w14:paraId="6E32DC12" w14:textId="372D920D" w:rsidR="0006366F" w:rsidRDefault="00E8672B" w:rsidP="008E526F">
      <w:pPr>
        <w:pStyle w:val="ListParagraph"/>
        <w:spacing w:after="299"/>
        <w:ind w:left="835" w:right="1998" w:firstLine="0"/>
        <w:rPr>
          <w:noProof/>
        </w:rPr>
      </w:pPr>
      <w:r>
        <w:rPr>
          <w:sz w:val="24"/>
        </w:rPr>
        <w:t>OUTPUT:</w:t>
      </w:r>
      <w:r w:rsidR="007D1B27" w:rsidRPr="007D1B27">
        <w:rPr>
          <w:noProof/>
        </w:rPr>
        <w:t xml:space="preserve"> </w:t>
      </w:r>
      <w:r w:rsidR="007D1B27" w:rsidRPr="007D1B27">
        <w:rPr>
          <w:noProof/>
          <w:sz w:val="24"/>
        </w:rPr>
        <w:drawing>
          <wp:inline distT="0" distB="0" distL="0" distR="0" wp14:anchorId="07CF0499" wp14:editId="2BF027A4">
            <wp:extent cx="1968601" cy="977950"/>
            <wp:effectExtent l="0" t="0" r="0" b="0"/>
            <wp:docPr id="95115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590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2951"/>
        <w:gridCol w:w="3373"/>
        <w:gridCol w:w="3201"/>
      </w:tblGrid>
      <w:tr w:rsidR="00AD7EA7" w14:paraId="70770E9C" w14:textId="77777777" w:rsidTr="008E5CF3">
        <w:tc>
          <w:tcPr>
            <w:tcW w:w="3453" w:type="dxa"/>
          </w:tcPr>
          <w:p w14:paraId="6004FEA6" w14:textId="3E922C0D" w:rsidR="008E5CF3" w:rsidRPr="003E327A" w:rsidRDefault="003E327A" w:rsidP="008E526F">
            <w:pPr>
              <w:pStyle w:val="ListParagraph"/>
              <w:spacing w:after="299"/>
              <w:ind w:left="0" w:right="1998" w:firstLine="0"/>
              <w:rPr>
                <w:noProof/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t xml:space="preserve">       </w:t>
            </w:r>
            <w:r w:rsidRPr="003E327A">
              <w:rPr>
                <w:noProof/>
                <w:sz w:val="32"/>
                <w:szCs w:val="32"/>
              </w:rPr>
              <w:t>s.no</w:t>
            </w:r>
          </w:p>
        </w:tc>
        <w:tc>
          <w:tcPr>
            <w:tcW w:w="3453" w:type="dxa"/>
          </w:tcPr>
          <w:p w14:paraId="3AAA1D24" w14:textId="6A3014AB" w:rsidR="008E5CF3" w:rsidRPr="00AD7EA7" w:rsidRDefault="00AD7EA7" w:rsidP="008E526F">
            <w:pPr>
              <w:pStyle w:val="ListParagraph"/>
              <w:spacing w:after="299"/>
              <w:ind w:left="0" w:right="1998" w:firstLine="0"/>
              <w:rPr>
                <w:noProof/>
                <w:sz w:val="22"/>
                <w:szCs w:val="22"/>
              </w:rPr>
            </w:pPr>
            <w:r w:rsidRPr="00AD7EA7">
              <w:rPr>
                <w:noProof/>
                <w:sz w:val="22"/>
                <w:szCs w:val="22"/>
              </w:rPr>
              <w:t>EXPECTED ERROR</w:t>
            </w:r>
          </w:p>
        </w:tc>
        <w:tc>
          <w:tcPr>
            <w:tcW w:w="3454" w:type="dxa"/>
          </w:tcPr>
          <w:p w14:paraId="2B2CCB11" w14:textId="16DB268E" w:rsidR="008E5CF3" w:rsidRPr="00AD7EA7" w:rsidRDefault="00AD7EA7" w:rsidP="008E526F">
            <w:pPr>
              <w:pStyle w:val="ListParagraph"/>
              <w:spacing w:after="299"/>
              <w:ind w:left="0" w:right="1998" w:firstLine="0"/>
              <w:rPr>
                <w:noProof/>
                <w:sz w:val="22"/>
                <w:szCs w:val="22"/>
              </w:rPr>
            </w:pPr>
            <w:r w:rsidRPr="00AD7EA7">
              <w:rPr>
                <w:noProof/>
                <w:sz w:val="22"/>
                <w:szCs w:val="22"/>
              </w:rPr>
              <w:t>REASON</w:t>
            </w:r>
          </w:p>
        </w:tc>
      </w:tr>
      <w:tr w:rsidR="00AD7EA7" w14:paraId="146901AD" w14:textId="77777777" w:rsidTr="008E5CF3">
        <w:tc>
          <w:tcPr>
            <w:tcW w:w="3453" w:type="dxa"/>
          </w:tcPr>
          <w:p w14:paraId="227862CC" w14:textId="31AC60DD" w:rsidR="008E5CF3" w:rsidRPr="00AD7EA7" w:rsidRDefault="00AD7EA7" w:rsidP="008E526F">
            <w:pPr>
              <w:pStyle w:val="ListParagraph"/>
              <w:spacing w:after="299"/>
              <w:ind w:left="0" w:right="1998" w:firstLine="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</w:t>
            </w:r>
            <w:r w:rsidR="00E34EE8">
              <w:rPr>
                <w:noProof/>
                <w:sz w:val="24"/>
              </w:rPr>
              <w:t>.</w:t>
            </w:r>
          </w:p>
        </w:tc>
        <w:tc>
          <w:tcPr>
            <w:tcW w:w="3453" w:type="dxa"/>
          </w:tcPr>
          <w:p w14:paraId="7F72E3C7" w14:textId="5142D543" w:rsidR="008E5CF3" w:rsidRPr="000D4FDD" w:rsidRDefault="00B27CD4" w:rsidP="008E526F">
            <w:pPr>
              <w:pStyle w:val="ListParagraph"/>
              <w:spacing w:after="299"/>
              <w:ind w:left="0" w:right="1998" w:firstLine="0"/>
              <w:rPr>
                <w:noProof/>
                <w:sz w:val="16"/>
                <w:szCs w:val="16"/>
              </w:rPr>
            </w:pPr>
            <w:r w:rsidRPr="000D4FDD">
              <w:rPr>
                <w:noProof/>
                <w:sz w:val="16"/>
                <w:szCs w:val="16"/>
              </w:rPr>
              <w:t>;</w:t>
            </w:r>
          </w:p>
        </w:tc>
        <w:tc>
          <w:tcPr>
            <w:tcW w:w="3454" w:type="dxa"/>
          </w:tcPr>
          <w:p w14:paraId="759947EB" w14:textId="04AD9428" w:rsidR="008E5CF3" w:rsidRPr="000D4FDD" w:rsidRDefault="000D4FDD" w:rsidP="008E526F">
            <w:pPr>
              <w:pStyle w:val="ListParagraph"/>
              <w:spacing w:after="299"/>
              <w:ind w:left="0" w:right="1998" w:firstLine="0"/>
              <w:rPr>
                <w:noProof/>
                <w:sz w:val="16"/>
                <w:szCs w:val="16"/>
              </w:rPr>
            </w:pPr>
            <w:r w:rsidRPr="000D4FDD">
              <w:rPr>
                <w:b/>
                <w:bCs/>
                <w:noProof/>
                <w:sz w:val="16"/>
                <w:szCs w:val="16"/>
              </w:rPr>
              <w:t>; is expected at</w:t>
            </w:r>
            <w:r>
              <w:rPr>
                <w:b/>
                <w:bCs/>
                <w:noProof/>
                <w:sz w:val="16"/>
                <w:szCs w:val="16"/>
              </w:rPr>
              <w:t xml:space="preserve"> end</w:t>
            </w:r>
          </w:p>
        </w:tc>
      </w:tr>
      <w:tr w:rsidR="00AD7EA7" w14:paraId="21BAC57D" w14:textId="77777777" w:rsidTr="008E5CF3">
        <w:tc>
          <w:tcPr>
            <w:tcW w:w="3453" w:type="dxa"/>
          </w:tcPr>
          <w:p w14:paraId="1B7214B4" w14:textId="047F5ADC" w:rsidR="008E5CF3" w:rsidRPr="00E34EE8" w:rsidRDefault="00E34EE8" w:rsidP="008E526F">
            <w:pPr>
              <w:pStyle w:val="ListParagraph"/>
              <w:spacing w:after="299"/>
              <w:ind w:left="0" w:right="1998" w:firstLine="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2.</w:t>
            </w:r>
          </w:p>
        </w:tc>
        <w:tc>
          <w:tcPr>
            <w:tcW w:w="3453" w:type="dxa"/>
          </w:tcPr>
          <w:p w14:paraId="0291027B" w14:textId="682AD179" w:rsidR="008E5CF3" w:rsidRPr="00B27CD4" w:rsidRDefault="00B27CD4" w:rsidP="008E526F">
            <w:pPr>
              <w:pStyle w:val="ListParagraph"/>
              <w:spacing w:after="299"/>
              <w:ind w:left="0" w:right="1998" w:firstLine="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AREA</w:t>
            </w:r>
          </w:p>
        </w:tc>
        <w:tc>
          <w:tcPr>
            <w:tcW w:w="3454" w:type="dxa"/>
          </w:tcPr>
          <w:p w14:paraId="1018C7EF" w14:textId="35385659" w:rsidR="008E5CF3" w:rsidRDefault="000D4FDD" w:rsidP="008E526F">
            <w:pPr>
              <w:pStyle w:val="ListParagraph"/>
              <w:spacing w:after="299"/>
              <w:ind w:left="0" w:right="1998" w:firstLine="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Declaration of int type variable</w:t>
            </w:r>
          </w:p>
        </w:tc>
      </w:tr>
    </w:tbl>
    <w:p w14:paraId="039C0F2F" w14:textId="77777777" w:rsidR="007D1B27" w:rsidRPr="008E5CF3" w:rsidRDefault="007D1B27" w:rsidP="008E526F">
      <w:pPr>
        <w:pStyle w:val="ListParagraph"/>
        <w:spacing w:after="299"/>
        <w:ind w:left="835" w:right="1998" w:firstLine="0"/>
        <w:rPr>
          <w:noProof/>
          <w:sz w:val="16"/>
          <w:szCs w:val="16"/>
        </w:rPr>
      </w:pPr>
    </w:p>
    <w:p w14:paraId="5F0248B8" w14:textId="0AF6AE01" w:rsidR="007D1B27" w:rsidRDefault="007D1B27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 w:rsidR="00593323">
        <w:rPr>
          <w:rFonts w:ascii="Arial Black" w:hAnsi="Arial Black"/>
          <w:sz w:val="27"/>
          <w:szCs w:val="27"/>
        </w:rPr>
        <w:t>2</w:t>
      </w:r>
    </w:p>
    <w:p w14:paraId="5CE6BC6D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import </w:t>
      </w:r>
      <w:proofErr w:type="spellStart"/>
      <w:r w:rsidRPr="00B1036F">
        <w:rPr>
          <w:rFonts w:ascii="Aptos Narrow" w:hAnsi="Aptos Narrow"/>
          <w:sz w:val="22"/>
          <w:szCs w:val="22"/>
        </w:rPr>
        <w:t>java.util.Scanner</w:t>
      </w:r>
      <w:proofErr w:type="spellEnd"/>
      <w:r w:rsidRPr="00B1036F">
        <w:rPr>
          <w:rFonts w:ascii="Aptos Narrow" w:hAnsi="Aptos Narrow"/>
          <w:sz w:val="22"/>
          <w:szCs w:val="22"/>
        </w:rPr>
        <w:t>;</w:t>
      </w:r>
    </w:p>
    <w:p w14:paraId="1AD77884" w14:textId="46BC896A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class </w:t>
      </w:r>
      <w:proofErr w:type="spellStart"/>
      <w:r w:rsidRPr="00B1036F">
        <w:rPr>
          <w:rFonts w:ascii="Aptos Narrow" w:hAnsi="Aptos Narrow"/>
          <w:sz w:val="22"/>
          <w:szCs w:val="22"/>
        </w:rPr>
        <w:t>tem</w:t>
      </w:r>
      <w:proofErr w:type="spellEnd"/>
      <w:r w:rsidRPr="00B1036F">
        <w:rPr>
          <w:rFonts w:ascii="Aptos Narrow" w:hAnsi="Aptos Narrow"/>
          <w:sz w:val="22"/>
          <w:szCs w:val="22"/>
        </w:rPr>
        <w:t>{</w:t>
      </w:r>
    </w:p>
    <w:p w14:paraId="57372E67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public static void main(String[]</w:t>
      </w:r>
      <w:proofErr w:type="spellStart"/>
      <w:r w:rsidRPr="00B1036F">
        <w:rPr>
          <w:rFonts w:ascii="Aptos Narrow" w:hAnsi="Aptos Narrow"/>
          <w:sz w:val="22"/>
          <w:szCs w:val="22"/>
        </w:rPr>
        <w:t>args</w:t>
      </w:r>
      <w:proofErr w:type="spellEnd"/>
      <w:r w:rsidRPr="00B1036F">
        <w:rPr>
          <w:rFonts w:ascii="Aptos Narrow" w:hAnsi="Aptos Narrow"/>
          <w:sz w:val="22"/>
          <w:szCs w:val="22"/>
        </w:rPr>
        <w:t>){</w:t>
      </w:r>
    </w:p>
    <w:p w14:paraId="7AFC0612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lastRenderedPageBreak/>
        <w:t xml:space="preserve">              Scanner input =new Scanner(System.in);</w:t>
      </w:r>
    </w:p>
    <w:p w14:paraId="3181ECE2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</w:t>
      </w:r>
      <w:proofErr w:type="spellStart"/>
      <w:r w:rsidRPr="00B1036F">
        <w:rPr>
          <w:rFonts w:ascii="Aptos Narrow" w:hAnsi="Aptos Narrow"/>
          <w:sz w:val="22"/>
          <w:szCs w:val="22"/>
        </w:rPr>
        <w:t>System.out.println</w:t>
      </w:r>
      <w:proofErr w:type="spellEnd"/>
      <w:r w:rsidRPr="00B1036F">
        <w:rPr>
          <w:rFonts w:ascii="Aptos Narrow" w:hAnsi="Aptos Narrow"/>
          <w:sz w:val="22"/>
          <w:szCs w:val="22"/>
        </w:rPr>
        <w:t xml:space="preserve">("enter the </w:t>
      </w:r>
      <w:proofErr w:type="spellStart"/>
      <w:r w:rsidRPr="00B1036F">
        <w:rPr>
          <w:rFonts w:ascii="Aptos Narrow" w:hAnsi="Aptos Narrow"/>
          <w:sz w:val="22"/>
          <w:szCs w:val="22"/>
        </w:rPr>
        <w:t>the</w:t>
      </w:r>
      <w:proofErr w:type="spellEnd"/>
      <w:r w:rsidRPr="00B1036F">
        <w:rPr>
          <w:rFonts w:ascii="Aptos Narrow" w:hAnsi="Aptos Narrow"/>
          <w:sz w:val="22"/>
          <w:szCs w:val="22"/>
        </w:rPr>
        <w:t xml:space="preserve"> temperature in degrees:");</w:t>
      </w:r>
    </w:p>
    <w:p w14:paraId="606955D1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double </w:t>
      </w:r>
      <w:proofErr w:type="spellStart"/>
      <w:r w:rsidRPr="00B1036F">
        <w:rPr>
          <w:rFonts w:ascii="Aptos Narrow" w:hAnsi="Aptos Narrow"/>
          <w:sz w:val="22"/>
          <w:szCs w:val="22"/>
        </w:rPr>
        <w:t>deg</w:t>
      </w:r>
      <w:proofErr w:type="spellEnd"/>
      <w:r w:rsidRPr="00B1036F">
        <w:rPr>
          <w:rFonts w:ascii="Aptos Narrow" w:hAnsi="Aptos Narrow"/>
          <w:sz w:val="22"/>
          <w:szCs w:val="22"/>
        </w:rPr>
        <w:t>=</w:t>
      </w:r>
      <w:proofErr w:type="spellStart"/>
      <w:r w:rsidRPr="00B1036F">
        <w:rPr>
          <w:rFonts w:ascii="Aptos Narrow" w:hAnsi="Aptos Narrow"/>
          <w:sz w:val="22"/>
          <w:szCs w:val="22"/>
        </w:rPr>
        <w:t>input.nextDouble</w:t>
      </w:r>
      <w:proofErr w:type="spellEnd"/>
      <w:r w:rsidRPr="00B1036F">
        <w:rPr>
          <w:rFonts w:ascii="Aptos Narrow" w:hAnsi="Aptos Narrow"/>
          <w:sz w:val="22"/>
          <w:szCs w:val="22"/>
        </w:rPr>
        <w:t>();</w:t>
      </w:r>
    </w:p>
    <w:p w14:paraId="440E2A36" w14:textId="77225BBA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</w:t>
      </w:r>
      <w:proofErr w:type="spellStart"/>
      <w:r w:rsidRPr="00B1036F">
        <w:rPr>
          <w:rFonts w:ascii="Aptos Narrow" w:hAnsi="Aptos Narrow"/>
          <w:sz w:val="22"/>
          <w:szCs w:val="22"/>
        </w:rPr>
        <w:t>System.out.println</w:t>
      </w:r>
      <w:proofErr w:type="spellEnd"/>
      <w:r w:rsidRPr="00B1036F">
        <w:rPr>
          <w:rFonts w:ascii="Aptos Narrow" w:hAnsi="Aptos Narrow"/>
          <w:sz w:val="22"/>
          <w:szCs w:val="22"/>
        </w:rPr>
        <w:t>("the temperatu</w:t>
      </w:r>
      <w:r w:rsidR="00840E7D">
        <w:rPr>
          <w:rFonts w:ascii="Aptos Narrow" w:hAnsi="Aptos Narrow"/>
          <w:sz w:val="22"/>
          <w:szCs w:val="22"/>
        </w:rPr>
        <w:t xml:space="preserve">re </w:t>
      </w:r>
      <w:r w:rsidRPr="00B1036F">
        <w:rPr>
          <w:rFonts w:ascii="Aptos Narrow" w:hAnsi="Aptos Narrow"/>
          <w:sz w:val="22"/>
          <w:szCs w:val="22"/>
        </w:rPr>
        <w:t xml:space="preserve">in </w:t>
      </w:r>
      <w:proofErr w:type="spellStart"/>
      <w:r w:rsidRPr="00B1036F">
        <w:rPr>
          <w:rFonts w:ascii="Aptos Narrow" w:hAnsi="Aptos Narrow"/>
          <w:sz w:val="22"/>
          <w:szCs w:val="22"/>
        </w:rPr>
        <w:t>fahrenheit</w:t>
      </w:r>
      <w:proofErr w:type="spellEnd"/>
      <w:r w:rsidRPr="00B1036F">
        <w:rPr>
          <w:rFonts w:ascii="Aptos Narrow" w:hAnsi="Aptos Narrow"/>
          <w:sz w:val="22"/>
          <w:szCs w:val="22"/>
        </w:rPr>
        <w:t>"+((</w:t>
      </w:r>
      <w:proofErr w:type="spellStart"/>
      <w:r w:rsidRPr="00B1036F">
        <w:rPr>
          <w:rFonts w:ascii="Aptos Narrow" w:hAnsi="Aptos Narrow"/>
          <w:sz w:val="22"/>
          <w:szCs w:val="22"/>
        </w:rPr>
        <w:t>deg</w:t>
      </w:r>
      <w:proofErr w:type="spellEnd"/>
      <w:r w:rsidRPr="00B1036F">
        <w:rPr>
          <w:rFonts w:ascii="Aptos Narrow" w:hAnsi="Aptos Narrow"/>
          <w:sz w:val="22"/>
          <w:szCs w:val="22"/>
        </w:rPr>
        <w:t>*9/5)+32));</w:t>
      </w:r>
    </w:p>
    <w:p w14:paraId="6E763A0C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}</w:t>
      </w:r>
    </w:p>
    <w:p w14:paraId="58DD3AD4" w14:textId="489DD5CB" w:rsidR="00D17B36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}</w:t>
      </w:r>
    </w:p>
    <w:p w14:paraId="6274C550" w14:textId="707440F0" w:rsidR="00593323" w:rsidRPr="00B1036F" w:rsidRDefault="00B1036F" w:rsidP="00593323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>
        <w:rPr>
          <w:rFonts w:ascii="Aptos Narrow" w:hAnsi="Aptos Narrow"/>
          <w:sz w:val="22"/>
          <w:szCs w:val="22"/>
        </w:rPr>
        <w:t>OUTPUT:</w:t>
      </w:r>
      <w:r w:rsidR="005437C9" w:rsidRPr="005437C9">
        <w:rPr>
          <w:noProof/>
        </w:rPr>
        <w:t xml:space="preserve"> </w:t>
      </w:r>
      <w:r w:rsidR="005437C9" w:rsidRPr="005437C9">
        <w:rPr>
          <w:rFonts w:ascii="Aptos Narrow" w:hAnsi="Aptos Narrow"/>
          <w:noProof/>
          <w:sz w:val="22"/>
          <w:szCs w:val="22"/>
        </w:rPr>
        <w:drawing>
          <wp:inline distT="0" distB="0" distL="0" distR="0" wp14:anchorId="55446488" wp14:editId="3BD188A7">
            <wp:extent cx="3492679" cy="558829"/>
            <wp:effectExtent l="0" t="0" r="0" b="0"/>
            <wp:docPr id="153546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646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48B1" w14:textId="77777777" w:rsidR="007D1B27" w:rsidRPr="00CB5D58" w:rsidRDefault="007D1B27" w:rsidP="008E526F">
      <w:pPr>
        <w:pStyle w:val="ListParagraph"/>
        <w:spacing w:after="299"/>
        <w:ind w:left="835" w:right="1998" w:firstLine="0"/>
        <w:rPr>
          <w:sz w:val="24"/>
        </w:rPr>
      </w:pPr>
    </w:p>
    <w:p w14:paraId="57DBCAC3" w14:textId="77777777" w:rsidR="00EF6CAB" w:rsidRDefault="00EF6CAB">
      <w:pPr>
        <w:spacing w:after="0" w:line="259" w:lineRule="auto"/>
        <w:ind w:left="-1080" w:right="203" w:firstLine="0"/>
      </w:pPr>
    </w:p>
    <w:p w14:paraId="04485E67" w14:textId="22B860B1" w:rsidR="00EF6CAB" w:rsidRDefault="00EF6CAB">
      <w:pPr>
        <w:spacing w:after="0" w:line="259" w:lineRule="auto"/>
        <w:ind w:left="-111" w:right="0" w:firstLine="0"/>
      </w:pPr>
    </w:p>
    <w:p w14:paraId="4766FC11" w14:textId="77777777" w:rsidR="00FB3F99" w:rsidRDefault="00FB3F99">
      <w:pPr>
        <w:spacing w:after="0" w:line="259" w:lineRule="auto"/>
        <w:ind w:left="-111" w:right="0" w:firstLine="0"/>
      </w:pPr>
    </w:p>
    <w:p w14:paraId="548BF6CE" w14:textId="25D423D3" w:rsidR="00FB3F99" w:rsidRDefault="00FB3F99">
      <w:pPr>
        <w:spacing w:after="0" w:line="259" w:lineRule="auto"/>
        <w:ind w:left="-111" w:right="0" w:firstLine="0"/>
      </w:pPr>
      <w:r>
        <w:t>ERRORS:</w:t>
      </w:r>
    </w:p>
    <w:p w14:paraId="0EC5E89D" w14:textId="77777777" w:rsidR="00FB3F99" w:rsidRDefault="00FB3F99" w:rsidP="00FB3F99">
      <w:pPr>
        <w:spacing w:after="0" w:line="259" w:lineRule="auto"/>
        <w:ind w:right="0"/>
      </w:pPr>
    </w:p>
    <w:tbl>
      <w:tblPr>
        <w:tblStyle w:val="TableGrid0"/>
        <w:tblW w:w="0" w:type="auto"/>
        <w:tblInd w:w="-111" w:type="dxa"/>
        <w:tblLook w:val="04A0" w:firstRow="1" w:lastRow="0" w:firstColumn="1" w:lastColumn="0" w:noHBand="0" w:noVBand="1"/>
      </w:tblPr>
      <w:tblGrid>
        <w:gridCol w:w="3453"/>
        <w:gridCol w:w="3453"/>
        <w:gridCol w:w="3454"/>
      </w:tblGrid>
      <w:tr w:rsidR="00FB3F99" w14:paraId="20B4A436" w14:textId="77777777" w:rsidTr="00FB3F99">
        <w:tc>
          <w:tcPr>
            <w:tcW w:w="3453" w:type="dxa"/>
          </w:tcPr>
          <w:p w14:paraId="1C904B73" w14:textId="13E2B859" w:rsidR="00FB3F99" w:rsidRDefault="000D4FDD">
            <w:pPr>
              <w:spacing w:after="0" w:line="259" w:lineRule="auto"/>
              <w:ind w:left="0" w:right="0" w:firstLine="0"/>
            </w:pPr>
            <w:proofErr w:type="spellStart"/>
            <w:r>
              <w:t>S.</w:t>
            </w:r>
            <w:r w:rsidR="005D720D">
              <w:t>No</w:t>
            </w:r>
            <w:proofErr w:type="spellEnd"/>
          </w:p>
        </w:tc>
        <w:tc>
          <w:tcPr>
            <w:tcW w:w="3453" w:type="dxa"/>
          </w:tcPr>
          <w:p w14:paraId="66AB3179" w14:textId="338E6E54" w:rsidR="00FB3F99" w:rsidRDefault="005D720D">
            <w:pPr>
              <w:spacing w:after="0" w:line="259" w:lineRule="auto"/>
              <w:ind w:left="0" w:right="0" w:firstLine="0"/>
            </w:pPr>
            <w:r>
              <w:t>EXPECTED ERROR</w:t>
            </w:r>
          </w:p>
        </w:tc>
        <w:tc>
          <w:tcPr>
            <w:tcW w:w="3454" w:type="dxa"/>
          </w:tcPr>
          <w:p w14:paraId="5095DFB9" w14:textId="0BF7ACB6" w:rsidR="00FB3F99" w:rsidRDefault="005D720D">
            <w:pPr>
              <w:spacing w:after="0" w:line="259" w:lineRule="auto"/>
              <w:ind w:left="0" w:right="0" w:firstLine="0"/>
            </w:pPr>
            <w:r>
              <w:t>REASON</w:t>
            </w:r>
          </w:p>
        </w:tc>
      </w:tr>
      <w:tr w:rsidR="00FB3F99" w14:paraId="4860A34F" w14:textId="77777777" w:rsidTr="00FB3F99">
        <w:tc>
          <w:tcPr>
            <w:tcW w:w="3453" w:type="dxa"/>
          </w:tcPr>
          <w:p w14:paraId="4D0C6397" w14:textId="196121E6" w:rsidR="00FB3F99" w:rsidRDefault="005D720D">
            <w:pPr>
              <w:spacing w:after="0" w:line="259" w:lineRule="auto"/>
              <w:ind w:left="0" w:right="0" w:firstLine="0"/>
            </w:pPr>
            <w:r>
              <w:t>1.</w:t>
            </w:r>
          </w:p>
        </w:tc>
        <w:tc>
          <w:tcPr>
            <w:tcW w:w="3453" w:type="dxa"/>
          </w:tcPr>
          <w:p w14:paraId="6F5565A1" w14:textId="2DA5BFD4" w:rsidR="00FB3F99" w:rsidRDefault="00AF346B">
            <w:pPr>
              <w:spacing w:after="0" w:line="259" w:lineRule="auto"/>
              <w:ind w:left="0" w:right="0" w:firstLine="0"/>
            </w:pPr>
            <w:r>
              <w:t>;</w:t>
            </w:r>
          </w:p>
        </w:tc>
        <w:tc>
          <w:tcPr>
            <w:tcW w:w="3454" w:type="dxa"/>
          </w:tcPr>
          <w:p w14:paraId="3A28C028" w14:textId="223EA676" w:rsidR="00FB3F99" w:rsidRDefault="00AF346B">
            <w:pPr>
              <w:spacing w:after="0" w:line="259" w:lineRule="auto"/>
              <w:ind w:left="0" w:right="0" w:firstLine="0"/>
            </w:pPr>
            <w:r>
              <w:t>;expecte</w:t>
            </w:r>
            <w:r w:rsidR="00256DE1">
              <w:t>d at end</w:t>
            </w:r>
          </w:p>
        </w:tc>
      </w:tr>
      <w:tr w:rsidR="00FB3F99" w14:paraId="7F99C120" w14:textId="77777777" w:rsidTr="00FB3F99">
        <w:tc>
          <w:tcPr>
            <w:tcW w:w="3453" w:type="dxa"/>
          </w:tcPr>
          <w:p w14:paraId="3E65F34D" w14:textId="3D88C8B3" w:rsidR="00FB3F99" w:rsidRDefault="005D720D">
            <w:pPr>
              <w:spacing w:after="0" w:line="259" w:lineRule="auto"/>
              <w:ind w:left="0" w:right="0" w:firstLine="0"/>
            </w:pPr>
            <w:r>
              <w:t>2.</w:t>
            </w:r>
          </w:p>
        </w:tc>
        <w:tc>
          <w:tcPr>
            <w:tcW w:w="3453" w:type="dxa"/>
          </w:tcPr>
          <w:p w14:paraId="6833B680" w14:textId="3E21A426" w:rsidR="00FB3F99" w:rsidRDefault="00AF346B">
            <w:pPr>
              <w:spacing w:after="0" w:line="259" w:lineRule="auto"/>
              <w:ind w:left="0" w:right="0" w:firstLine="0"/>
            </w:pPr>
            <w:r>
              <w:t>Input().close</w:t>
            </w:r>
          </w:p>
        </w:tc>
        <w:tc>
          <w:tcPr>
            <w:tcW w:w="3454" w:type="dxa"/>
          </w:tcPr>
          <w:p w14:paraId="22ED2B10" w14:textId="03189E96" w:rsidR="00FB3F99" w:rsidRDefault="00256DE1">
            <w:pPr>
              <w:spacing w:after="0" w:line="259" w:lineRule="auto"/>
              <w:ind w:left="0" w:right="0" w:firstLine="0"/>
            </w:pPr>
            <w:r>
              <w:t>The input is expected to closed</w:t>
            </w:r>
          </w:p>
        </w:tc>
      </w:tr>
    </w:tbl>
    <w:p w14:paraId="3A11030B" w14:textId="77777777" w:rsidR="00FB3F99" w:rsidRDefault="00FB3F99">
      <w:pPr>
        <w:spacing w:after="0" w:line="259" w:lineRule="auto"/>
        <w:ind w:left="-111" w:right="0" w:firstLine="0"/>
      </w:pPr>
    </w:p>
    <w:p w14:paraId="1FB9D672" w14:textId="3C4D7BD4" w:rsidR="00FB3F99" w:rsidRDefault="00FB3F99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>
        <w:rPr>
          <w:rFonts w:ascii="Arial Black" w:hAnsi="Arial Black"/>
          <w:sz w:val="27"/>
          <w:szCs w:val="27"/>
        </w:rPr>
        <w:t>3</w:t>
      </w:r>
    </w:p>
    <w:p w14:paraId="54839AA6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import </w:t>
      </w:r>
      <w:proofErr w:type="spellStart"/>
      <w:r w:rsidRPr="00A70224">
        <w:rPr>
          <w:rFonts w:ascii="Aptos Narrow" w:hAnsi="Aptos Narrow"/>
          <w:sz w:val="22"/>
          <w:szCs w:val="22"/>
        </w:rPr>
        <w:t>java.util.Scanner</w:t>
      </w:r>
      <w:proofErr w:type="spellEnd"/>
      <w:r w:rsidRPr="00A70224">
        <w:rPr>
          <w:rFonts w:ascii="Aptos Narrow" w:hAnsi="Aptos Narrow"/>
          <w:sz w:val="22"/>
          <w:szCs w:val="22"/>
        </w:rPr>
        <w:t>;</w:t>
      </w:r>
    </w:p>
    <w:p w14:paraId="57D0B2AA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class </w:t>
      </w:r>
      <w:proofErr w:type="spellStart"/>
      <w:r w:rsidRPr="00A70224">
        <w:rPr>
          <w:rFonts w:ascii="Aptos Narrow" w:hAnsi="Aptos Narrow"/>
          <w:sz w:val="22"/>
          <w:szCs w:val="22"/>
        </w:rPr>
        <w:t>simpleintrest</w:t>
      </w:r>
      <w:proofErr w:type="spellEnd"/>
      <w:r w:rsidRPr="00A70224">
        <w:rPr>
          <w:rFonts w:ascii="Aptos Narrow" w:hAnsi="Aptos Narrow"/>
          <w:sz w:val="22"/>
          <w:szCs w:val="22"/>
        </w:rPr>
        <w:t>{</w:t>
      </w:r>
    </w:p>
    <w:p w14:paraId="7C6304DD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           public static void main(String[]</w:t>
      </w:r>
      <w:proofErr w:type="spellStart"/>
      <w:r w:rsidRPr="00A70224">
        <w:rPr>
          <w:rFonts w:ascii="Aptos Narrow" w:hAnsi="Aptos Narrow"/>
          <w:sz w:val="22"/>
          <w:szCs w:val="22"/>
        </w:rPr>
        <w:t>args</w:t>
      </w:r>
      <w:proofErr w:type="spellEnd"/>
      <w:r w:rsidRPr="00A70224">
        <w:rPr>
          <w:rFonts w:ascii="Aptos Narrow" w:hAnsi="Aptos Narrow"/>
          <w:sz w:val="22"/>
          <w:szCs w:val="22"/>
        </w:rPr>
        <w:t>){</w:t>
      </w:r>
    </w:p>
    <w:p w14:paraId="7DBE7BB5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           Scanner input=new Scanner(System.in);</w:t>
      </w:r>
    </w:p>
    <w:p w14:paraId="0F9CBE7A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</w:t>
      </w:r>
      <w:proofErr w:type="spellStart"/>
      <w:r w:rsidRPr="00A70224">
        <w:rPr>
          <w:rFonts w:ascii="Aptos Narrow" w:hAnsi="Aptos Narrow"/>
          <w:sz w:val="22"/>
          <w:szCs w:val="22"/>
        </w:rPr>
        <w:t>System.out.println</w:t>
      </w:r>
      <w:proofErr w:type="spellEnd"/>
      <w:r w:rsidRPr="00A70224">
        <w:rPr>
          <w:rFonts w:ascii="Aptos Narrow" w:hAnsi="Aptos Narrow"/>
          <w:sz w:val="22"/>
          <w:szCs w:val="22"/>
        </w:rPr>
        <w:t>("enter the p value");</w:t>
      </w:r>
    </w:p>
    <w:p w14:paraId="0B43FB35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int p=</w:t>
      </w:r>
      <w:proofErr w:type="spellStart"/>
      <w:r w:rsidRPr="00A70224">
        <w:rPr>
          <w:rFonts w:ascii="Aptos Narrow" w:hAnsi="Aptos Narrow"/>
          <w:sz w:val="22"/>
          <w:szCs w:val="22"/>
        </w:rPr>
        <w:t>input.nextInt</w:t>
      </w:r>
      <w:proofErr w:type="spellEnd"/>
      <w:r w:rsidRPr="00A70224">
        <w:rPr>
          <w:rFonts w:ascii="Aptos Narrow" w:hAnsi="Aptos Narrow"/>
          <w:sz w:val="22"/>
          <w:szCs w:val="22"/>
        </w:rPr>
        <w:t>();</w:t>
      </w:r>
    </w:p>
    <w:p w14:paraId="4A08CC29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</w:t>
      </w:r>
      <w:proofErr w:type="spellStart"/>
      <w:r w:rsidRPr="00A70224">
        <w:rPr>
          <w:rFonts w:ascii="Aptos Narrow" w:hAnsi="Aptos Narrow"/>
          <w:sz w:val="22"/>
          <w:szCs w:val="22"/>
        </w:rPr>
        <w:t>System.out.println</w:t>
      </w:r>
      <w:proofErr w:type="spellEnd"/>
      <w:r w:rsidRPr="00A70224">
        <w:rPr>
          <w:rFonts w:ascii="Aptos Narrow" w:hAnsi="Aptos Narrow"/>
          <w:sz w:val="22"/>
          <w:szCs w:val="22"/>
        </w:rPr>
        <w:t>("enter the t value");</w:t>
      </w:r>
    </w:p>
    <w:p w14:paraId="4E8D2BAB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           int t=</w:t>
      </w:r>
      <w:proofErr w:type="spellStart"/>
      <w:r w:rsidRPr="00A70224">
        <w:rPr>
          <w:rFonts w:ascii="Aptos Narrow" w:hAnsi="Aptos Narrow"/>
          <w:sz w:val="22"/>
          <w:szCs w:val="22"/>
        </w:rPr>
        <w:t>input.nextInt</w:t>
      </w:r>
      <w:proofErr w:type="spellEnd"/>
      <w:r w:rsidRPr="00A70224">
        <w:rPr>
          <w:rFonts w:ascii="Aptos Narrow" w:hAnsi="Aptos Narrow"/>
          <w:sz w:val="22"/>
          <w:szCs w:val="22"/>
        </w:rPr>
        <w:t>();</w:t>
      </w:r>
    </w:p>
    <w:p w14:paraId="18D112BE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</w:t>
      </w:r>
      <w:proofErr w:type="spellStart"/>
      <w:r w:rsidRPr="00A70224">
        <w:rPr>
          <w:rFonts w:ascii="Aptos Narrow" w:hAnsi="Aptos Narrow"/>
          <w:sz w:val="22"/>
          <w:szCs w:val="22"/>
        </w:rPr>
        <w:t>System.out.println</w:t>
      </w:r>
      <w:proofErr w:type="spellEnd"/>
      <w:r w:rsidRPr="00A70224">
        <w:rPr>
          <w:rFonts w:ascii="Aptos Narrow" w:hAnsi="Aptos Narrow"/>
          <w:sz w:val="22"/>
          <w:szCs w:val="22"/>
        </w:rPr>
        <w:t>("enter the r value");</w:t>
      </w:r>
    </w:p>
    <w:p w14:paraId="27C8D1C6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int r=</w:t>
      </w:r>
      <w:proofErr w:type="spellStart"/>
      <w:r w:rsidRPr="00A70224">
        <w:rPr>
          <w:rFonts w:ascii="Aptos Narrow" w:hAnsi="Aptos Narrow"/>
          <w:sz w:val="22"/>
          <w:szCs w:val="22"/>
        </w:rPr>
        <w:t>input.nextInt</w:t>
      </w:r>
      <w:proofErr w:type="spellEnd"/>
      <w:r w:rsidRPr="00A70224">
        <w:rPr>
          <w:rFonts w:ascii="Aptos Narrow" w:hAnsi="Aptos Narrow"/>
          <w:sz w:val="22"/>
          <w:szCs w:val="22"/>
        </w:rPr>
        <w:t>();</w:t>
      </w:r>
    </w:p>
    <w:p w14:paraId="5E246F19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float </w:t>
      </w:r>
      <w:proofErr w:type="spellStart"/>
      <w:r w:rsidRPr="00A70224">
        <w:rPr>
          <w:rFonts w:ascii="Aptos Narrow" w:hAnsi="Aptos Narrow"/>
          <w:sz w:val="22"/>
          <w:szCs w:val="22"/>
        </w:rPr>
        <w:t>si</w:t>
      </w:r>
      <w:proofErr w:type="spellEnd"/>
      <w:r w:rsidRPr="00A70224">
        <w:rPr>
          <w:rFonts w:ascii="Aptos Narrow" w:hAnsi="Aptos Narrow"/>
          <w:sz w:val="22"/>
          <w:szCs w:val="22"/>
        </w:rPr>
        <w:t>=(p*t*r)/100;</w:t>
      </w:r>
    </w:p>
    <w:p w14:paraId="36C6E793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</w:t>
      </w:r>
      <w:proofErr w:type="spellStart"/>
      <w:r w:rsidRPr="00A70224">
        <w:rPr>
          <w:rFonts w:ascii="Aptos Narrow" w:hAnsi="Aptos Narrow"/>
          <w:sz w:val="22"/>
          <w:szCs w:val="22"/>
        </w:rPr>
        <w:t>System.out.println</w:t>
      </w:r>
      <w:proofErr w:type="spellEnd"/>
      <w:r w:rsidRPr="00A70224">
        <w:rPr>
          <w:rFonts w:ascii="Aptos Narrow" w:hAnsi="Aptos Narrow"/>
          <w:sz w:val="22"/>
          <w:szCs w:val="22"/>
        </w:rPr>
        <w:t>(</w:t>
      </w:r>
      <w:proofErr w:type="spellStart"/>
      <w:r w:rsidRPr="00A70224">
        <w:rPr>
          <w:rFonts w:ascii="Aptos Narrow" w:hAnsi="Aptos Narrow"/>
          <w:sz w:val="22"/>
          <w:szCs w:val="22"/>
        </w:rPr>
        <w:t>si</w:t>
      </w:r>
      <w:proofErr w:type="spellEnd"/>
      <w:r w:rsidRPr="00A70224">
        <w:rPr>
          <w:rFonts w:ascii="Aptos Narrow" w:hAnsi="Aptos Narrow"/>
          <w:sz w:val="22"/>
          <w:szCs w:val="22"/>
        </w:rPr>
        <w:t>);</w:t>
      </w:r>
    </w:p>
    <w:p w14:paraId="07AED5E9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}</w:t>
      </w:r>
    </w:p>
    <w:p w14:paraId="695F348B" w14:textId="59510783" w:rsidR="00FB3F99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}</w:t>
      </w:r>
    </w:p>
    <w:p w14:paraId="36326006" w14:textId="58FDE620" w:rsidR="008E075B" w:rsidRDefault="008E075B" w:rsidP="00A70224">
      <w:pPr>
        <w:pStyle w:val="ListParagraph"/>
        <w:ind w:left="835" w:right="1998" w:firstLine="0"/>
        <w:rPr>
          <w:noProof/>
        </w:rPr>
      </w:pPr>
      <w:r>
        <w:rPr>
          <w:rFonts w:ascii="Aptos Narrow" w:hAnsi="Aptos Narrow"/>
          <w:sz w:val="22"/>
          <w:szCs w:val="22"/>
        </w:rPr>
        <w:t>OUTPUT:</w:t>
      </w:r>
      <w:r w:rsidRPr="008E075B">
        <w:rPr>
          <w:noProof/>
        </w:rPr>
        <w:t xml:space="preserve"> </w:t>
      </w:r>
      <w:r w:rsidRPr="008E075B">
        <w:rPr>
          <w:rFonts w:ascii="Aptos Narrow" w:hAnsi="Aptos Narrow"/>
          <w:noProof/>
          <w:sz w:val="22"/>
          <w:szCs w:val="22"/>
        </w:rPr>
        <w:drawing>
          <wp:inline distT="0" distB="0" distL="0" distR="0" wp14:anchorId="50DFA57C" wp14:editId="2EDC6AE7">
            <wp:extent cx="1924149" cy="1358970"/>
            <wp:effectExtent l="0" t="0" r="0" b="0"/>
            <wp:docPr id="141981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167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3002"/>
        <w:gridCol w:w="3283"/>
        <w:gridCol w:w="3240"/>
      </w:tblGrid>
      <w:tr w:rsidR="008E075B" w14:paraId="1093B302" w14:textId="77777777" w:rsidTr="008E075B">
        <w:tc>
          <w:tcPr>
            <w:tcW w:w="3453" w:type="dxa"/>
          </w:tcPr>
          <w:p w14:paraId="417406FB" w14:textId="44750719" w:rsidR="008E075B" w:rsidRDefault="006A16C8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proofErr w:type="spellStart"/>
            <w:r>
              <w:rPr>
                <w:rFonts w:ascii="Aptos Narrow" w:hAnsi="Aptos Narrow"/>
                <w:sz w:val="22"/>
                <w:szCs w:val="22"/>
              </w:rPr>
              <w:t>S.No</w:t>
            </w:r>
            <w:proofErr w:type="spellEnd"/>
          </w:p>
        </w:tc>
        <w:tc>
          <w:tcPr>
            <w:tcW w:w="3453" w:type="dxa"/>
          </w:tcPr>
          <w:p w14:paraId="1B3C9F41" w14:textId="62B1892D" w:rsidR="008E075B" w:rsidRDefault="00624FAD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EXPECTED ERROR</w:t>
            </w:r>
          </w:p>
        </w:tc>
        <w:tc>
          <w:tcPr>
            <w:tcW w:w="3454" w:type="dxa"/>
          </w:tcPr>
          <w:p w14:paraId="7FB652CE" w14:textId="6E74AE7B" w:rsidR="008E075B" w:rsidRDefault="00624FAD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REASON</w:t>
            </w:r>
          </w:p>
        </w:tc>
      </w:tr>
      <w:tr w:rsidR="008E075B" w14:paraId="19B43A04" w14:textId="77777777" w:rsidTr="008E075B">
        <w:tc>
          <w:tcPr>
            <w:tcW w:w="3453" w:type="dxa"/>
          </w:tcPr>
          <w:p w14:paraId="0D47051C" w14:textId="43A73F7F" w:rsidR="008E075B" w:rsidRDefault="006A16C8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1.</w:t>
            </w:r>
          </w:p>
        </w:tc>
        <w:tc>
          <w:tcPr>
            <w:tcW w:w="3453" w:type="dxa"/>
          </w:tcPr>
          <w:p w14:paraId="789BAB2E" w14:textId="4512587C" w:rsidR="008E075B" w:rsidRDefault="005C5709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;</w:t>
            </w:r>
          </w:p>
        </w:tc>
        <w:tc>
          <w:tcPr>
            <w:tcW w:w="3454" w:type="dxa"/>
          </w:tcPr>
          <w:p w14:paraId="070303C4" w14:textId="78A9F62B" w:rsidR="008E075B" w:rsidRDefault="005C5709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; is expected at end</w:t>
            </w:r>
          </w:p>
        </w:tc>
      </w:tr>
      <w:tr w:rsidR="008E075B" w14:paraId="1AE6BE59" w14:textId="77777777" w:rsidTr="008E075B">
        <w:tc>
          <w:tcPr>
            <w:tcW w:w="3453" w:type="dxa"/>
          </w:tcPr>
          <w:p w14:paraId="32226DB1" w14:textId="030DE9A6" w:rsidR="008E075B" w:rsidRDefault="006A16C8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lastRenderedPageBreak/>
              <w:t>2.</w:t>
            </w:r>
          </w:p>
        </w:tc>
        <w:tc>
          <w:tcPr>
            <w:tcW w:w="3453" w:type="dxa"/>
          </w:tcPr>
          <w:p w14:paraId="6DD6E8A7" w14:textId="4DBE1B95" w:rsidR="008E075B" w:rsidRDefault="005C5709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Int t</w:t>
            </w:r>
          </w:p>
        </w:tc>
        <w:tc>
          <w:tcPr>
            <w:tcW w:w="3454" w:type="dxa"/>
          </w:tcPr>
          <w:p w14:paraId="68A84833" w14:textId="66543CF5" w:rsidR="008E075B" w:rsidRDefault="00FA050B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 w:rsidRPr="00FA050B">
              <w:rPr>
                <w:rFonts w:ascii="Aptos Narrow" w:hAnsi="Aptos Narrow"/>
                <w:b/>
                <w:bCs/>
                <w:sz w:val="22"/>
                <w:szCs w:val="22"/>
              </w:rPr>
              <w:t>Without declaring t the compiler cannot execute the program.</w:t>
            </w:r>
          </w:p>
        </w:tc>
      </w:tr>
    </w:tbl>
    <w:p w14:paraId="77CDD98D" w14:textId="77777777" w:rsidR="008E075B" w:rsidRPr="00A70224" w:rsidRDefault="008E075B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</w:p>
    <w:p w14:paraId="29151792" w14:textId="25E9C941" w:rsidR="00EF6CAB" w:rsidRDefault="00EF6CAB">
      <w:pPr>
        <w:spacing w:after="0" w:line="259" w:lineRule="auto"/>
        <w:ind w:left="-1080" w:right="203" w:firstLine="0"/>
        <w:jc w:val="both"/>
      </w:pPr>
    </w:p>
    <w:p w14:paraId="324CCC55" w14:textId="77777777" w:rsidR="00EF6CAB" w:rsidRDefault="00EF6CAB">
      <w:pPr>
        <w:spacing w:after="0" w:line="259" w:lineRule="auto"/>
        <w:ind w:left="-1080" w:right="205" w:firstLine="0"/>
      </w:pPr>
    </w:p>
    <w:p w14:paraId="3EF89775" w14:textId="55F042CA" w:rsidR="008E075B" w:rsidRDefault="008E075B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>
        <w:rPr>
          <w:rFonts w:ascii="Arial Black" w:hAnsi="Arial Black"/>
          <w:sz w:val="27"/>
          <w:szCs w:val="27"/>
        </w:rPr>
        <w:t>4</w:t>
      </w:r>
    </w:p>
    <w:p w14:paraId="6C8382A6" w14:textId="77777777" w:rsidR="005F10C4" w:rsidRPr="005F10C4" w:rsidRDefault="005F10C4" w:rsidP="005F10C4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0C3800CF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import </w:t>
      </w:r>
      <w:proofErr w:type="spellStart"/>
      <w:r w:rsidRPr="00485625">
        <w:rPr>
          <w:rFonts w:ascii="Aptos Narrow" w:hAnsi="Aptos Narrow"/>
          <w:sz w:val="24"/>
        </w:rPr>
        <w:t>java.util.Scanner</w:t>
      </w:r>
      <w:proofErr w:type="spellEnd"/>
      <w:r w:rsidRPr="00485625">
        <w:rPr>
          <w:rFonts w:ascii="Aptos Narrow" w:hAnsi="Aptos Narrow"/>
          <w:sz w:val="24"/>
        </w:rPr>
        <w:t>;</w:t>
      </w:r>
    </w:p>
    <w:p w14:paraId="5B83CB41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class largest{</w:t>
      </w:r>
    </w:p>
    <w:p w14:paraId="6A197672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public static void main(String[]</w:t>
      </w:r>
      <w:proofErr w:type="spellStart"/>
      <w:r w:rsidRPr="00485625">
        <w:rPr>
          <w:rFonts w:ascii="Aptos Narrow" w:hAnsi="Aptos Narrow"/>
          <w:sz w:val="24"/>
        </w:rPr>
        <w:t>args</w:t>
      </w:r>
      <w:proofErr w:type="spellEnd"/>
      <w:r w:rsidRPr="00485625">
        <w:rPr>
          <w:rFonts w:ascii="Aptos Narrow" w:hAnsi="Aptos Narrow"/>
          <w:sz w:val="24"/>
        </w:rPr>
        <w:t>){</w:t>
      </w:r>
    </w:p>
    <w:p w14:paraId="6DE1DA96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Scanner input=new Scanner(System.in);</w:t>
      </w:r>
    </w:p>
    <w:p w14:paraId="0C8BB145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("enter value of A");</w:t>
      </w:r>
    </w:p>
    <w:p w14:paraId="661C5272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int a=</w:t>
      </w:r>
      <w:proofErr w:type="spellStart"/>
      <w:r w:rsidRPr="00485625">
        <w:rPr>
          <w:rFonts w:ascii="Aptos Narrow" w:hAnsi="Aptos Narrow"/>
          <w:sz w:val="24"/>
        </w:rPr>
        <w:t>input.nextInt</w:t>
      </w:r>
      <w:proofErr w:type="spellEnd"/>
      <w:r w:rsidRPr="00485625">
        <w:rPr>
          <w:rFonts w:ascii="Aptos Narrow" w:hAnsi="Aptos Narrow"/>
          <w:sz w:val="24"/>
        </w:rPr>
        <w:t>();</w:t>
      </w:r>
    </w:p>
    <w:p w14:paraId="6793C9F6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("enter value of B");</w:t>
      </w:r>
    </w:p>
    <w:p w14:paraId="2BB7C772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int b=</w:t>
      </w:r>
      <w:proofErr w:type="spellStart"/>
      <w:r w:rsidRPr="00485625">
        <w:rPr>
          <w:rFonts w:ascii="Aptos Narrow" w:hAnsi="Aptos Narrow"/>
          <w:sz w:val="24"/>
        </w:rPr>
        <w:t>input.nextInt</w:t>
      </w:r>
      <w:proofErr w:type="spellEnd"/>
      <w:r w:rsidRPr="00485625">
        <w:rPr>
          <w:rFonts w:ascii="Aptos Narrow" w:hAnsi="Aptos Narrow"/>
          <w:sz w:val="24"/>
        </w:rPr>
        <w:t>();</w:t>
      </w:r>
    </w:p>
    <w:p w14:paraId="446B3B87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("enter value of C");</w:t>
      </w:r>
    </w:p>
    <w:p w14:paraId="60D77F16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int c=</w:t>
      </w:r>
      <w:proofErr w:type="spellStart"/>
      <w:r w:rsidRPr="00485625">
        <w:rPr>
          <w:rFonts w:ascii="Aptos Narrow" w:hAnsi="Aptos Narrow"/>
          <w:sz w:val="24"/>
        </w:rPr>
        <w:t>input.nextInt</w:t>
      </w:r>
      <w:proofErr w:type="spellEnd"/>
      <w:r w:rsidRPr="00485625">
        <w:rPr>
          <w:rFonts w:ascii="Aptos Narrow" w:hAnsi="Aptos Narrow"/>
          <w:sz w:val="24"/>
        </w:rPr>
        <w:t>();</w:t>
      </w:r>
    </w:p>
    <w:p w14:paraId="46334F0D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int large=(a&gt;b)?((a&gt;c)?</w:t>
      </w:r>
      <w:proofErr w:type="spellStart"/>
      <w:r w:rsidRPr="00485625">
        <w:rPr>
          <w:rFonts w:ascii="Aptos Narrow" w:hAnsi="Aptos Narrow"/>
          <w:sz w:val="24"/>
        </w:rPr>
        <w:t>a:c</w:t>
      </w:r>
      <w:proofErr w:type="spellEnd"/>
      <w:r w:rsidRPr="00485625">
        <w:rPr>
          <w:rFonts w:ascii="Aptos Narrow" w:hAnsi="Aptos Narrow"/>
          <w:sz w:val="24"/>
        </w:rPr>
        <w:t>):((b&gt;c)?</w:t>
      </w:r>
      <w:proofErr w:type="spellStart"/>
      <w:r w:rsidRPr="00485625">
        <w:rPr>
          <w:rFonts w:ascii="Aptos Narrow" w:hAnsi="Aptos Narrow"/>
          <w:sz w:val="24"/>
        </w:rPr>
        <w:t>b:c</w:t>
      </w:r>
      <w:proofErr w:type="spellEnd"/>
      <w:r w:rsidRPr="00485625">
        <w:rPr>
          <w:rFonts w:ascii="Aptos Narrow" w:hAnsi="Aptos Narrow"/>
          <w:sz w:val="24"/>
        </w:rPr>
        <w:t>);</w:t>
      </w:r>
    </w:p>
    <w:p w14:paraId="396C7A51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(large);</w:t>
      </w:r>
    </w:p>
    <w:p w14:paraId="119D520A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}</w:t>
      </w:r>
    </w:p>
    <w:p w14:paraId="7952AA64" w14:textId="5B611097" w:rsidR="008E075B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}</w:t>
      </w:r>
    </w:p>
    <w:p w14:paraId="2B16C493" w14:textId="77777777" w:rsid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</w:p>
    <w:p w14:paraId="00F5BD25" w14:textId="24C4B459" w:rsidR="005F10C4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  <w:r w:rsidRPr="00077255">
        <w:rPr>
          <w:rFonts w:ascii="Aptos Narrow" w:hAnsi="Aptos Narrow"/>
          <w:szCs w:val="28"/>
        </w:rPr>
        <w:t>OUTPUT</w:t>
      </w:r>
      <w:r>
        <w:rPr>
          <w:rFonts w:ascii="Aptos Narrow" w:hAnsi="Aptos Narrow"/>
          <w:szCs w:val="28"/>
        </w:rPr>
        <w:t>:</w:t>
      </w:r>
    </w:p>
    <w:p w14:paraId="354C445D" w14:textId="5EE05F9D" w:rsidR="00077255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  <w:r w:rsidRPr="00077255">
        <w:rPr>
          <w:rFonts w:ascii="Aptos Narrow" w:hAnsi="Aptos Narrow"/>
          <w:noProof/>
          <w:szCs w:val="28"/>
        </w:rPr>
        <w:drawing>
          <wp:inline distT="0" distB="0" distL="0" distR="0" wp14:anchorId="60C0F10F" wp14:editId="64ECC349">
            <wp:extent cx="1778091" cy="1206562"/>
            <wp:effectExtent l="0" t="0" r="0" b="0"/>
            <wp:docPr id="85217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28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C885" w14:textId="77777777" w:rsidR="00077255" w:rsidRPr="00077255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  <w:r>
        <w:rPr>
          <w:rFonts w:ascii="Aptos Narrow" w:hAnsi="Aptos Narrow"/>
          <w:szCs w:val="28"/>
        </w:rPr>
        <w:t>ERRORS:</w:t>
      </w: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2881"/>
        <w:gridCol w:w="3410"/>
        <w:gridCol w:w="3234"/>
      </w:tblGrid>
      <w:tr w:rsidR="00077255" w14:paraId="1CD24ABA" w14:textId="77777777" w:rsidTr="00077255">
        <w:tc>
          <w:tcPr>
            <w:tcW w:w="3453" w:type="dxa"/>
          </w:tcPr>
          <w:p w14:paraId="5B2E6B7F" w14:textId="144B23DE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proofErr w:type="spellStart"/>
            <w:r>
              <w:rPr>
                <w:rFonts w:ascii="Aptos Narrow" w:hAnsi="Aptos Narrow"/>
                <w:szCs w:val="28"/>
              </w:rPr>
              <w:t>S.No</w:t>
            </w:r>
            <w:proofErr w:type="spellEnd"/>
          </w:p>
        </w:tc>
        <w:tc>
          <w:tcPr>
            <w:tcW w:w="3453" w:type="dxa"/>
          </w:tcPr>
          <w:p w14:paraId="1EDEC147" w14:textId="29549625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EXPECTED ERROR</w:t>
            </w:r>
          </w:p>
        </w:tc>
        <w:tc>
          <w:tcPr>
            <w:tcW w:w="3454" w:type="dxa"/>
          </w:tcPr>
          <w:p w14:paraId="62A987F9" w14:textId="0BF51848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REASON</w:t>
            </w:r>
          </w:p>
        </w:tc>
      </w:tr>
      <w:tr w:rsidR="00077255" w14:paraId="12940148" w14:textId="77777777" w:rsidTr="00077255">
        <w:tc>
          <w:tcPr>
            <w:tcW w:w="3453" w:type="dxa"/>
          </w:tcPr>
          <w:p w14:paraId="4A89914B" w14:textId="564CC38D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1.</w:t>
            </w:r>
          </w:p>
        </w:tc>
        <w:tc>
          <w:tcPr>
            <w:tcW w:w="3453" w:type="dxa"/>
          </w:tcPr>
          <w:p w14:paraId="1A97CE47" w14:textId="54B145AA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?</w:t>
            </w:r>
          </w:p>
        </w:tc>
        <w:tc>
          <w:tcPr>
            <w:tcW w:w="3454" w:type="dxa"/>
          </w:tcPr>
          <w:p w14:paraId="4CD14013" w14:textId="1D9ACE40" w:rsidR="00077255" w:rsidRPr="000203BC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 w:rsidRPr="000203BC">
              <w:rPr>
                <w:rFonts w:ascii="Aptos Narrow" w:hAnsi="Aptos Narrow"/>
                <w:sz w:val="22"/>
                <w:szCs w:val="22"/>
              </w:rPr>
              <w:t>Checks the condition</w:t>
            </w:r>
          </w:p>
        </w:tc>
      </w:tr>
      <w:tr w:rsidR="00077255" w14:paraId="5E6B2366" w14:textId="77777777" w:rsidTr="00077255">
        <w:tc>
          <w:tcPr>
            <w:tcW w:w="3453" w:type="dxa"/>
          </w:tcPr>
          <w:p w14:paraId="5301DB9B" w14:textId="6BDD0D61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2.</w:t>
            </w:r>
          </w:p>
        </w:tc>
        <w:tc>
          <w:tcPr>
            <w:tcW w:w="3453" w:type="dxa"/>
          </w:tcPr>
          <w:p w14:paraId="0952A8D9" w14:textId="2FCA7DD9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:</w:t>
            </w:r>
          </w:p>
        </w:tc>
        <w:tc>
          <w:tcPr>
            <w:tcW w:w="3454" w:type="dxa"/>
          </w:tcPr>
          <w:p w14:paraId="432430A6" w14:textId="76327601" w:rsidR="00077255" w:rsidRPr="000203BC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Comparing  between two variables</w:t>
            </w:r>
          </w:p>
        </w:tc>
      </w:tr>
    </w:tbl>
    <w:p w14:paraId="020FD2AB" w14:textId="795D1C9E" w:rsidR="00077255" w:rsidRPr="00077255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</w:p>
    <w:p w14:paraId="5761BD91" w14:textId="2C59FB03" w:rsidR="00077255" w:rsidRDefault="00077255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r w:rsidRPr="009F0BEB">
        <w:rPr>
          <w:rFonts w:ascii="Arial Black" w:hAnsi="Arial Black"/>
          <w:sz w:val="27"/>
          <w:szCs w:val="27"/>
        </w:rPr>
        <w:t xml:space="preserve">Program : </w:t>
      </w:r>
      <w:r w:rsidR="00C37F37">
        <w:rPr>
          <w:rFonts w:ascii="Arial Black" w:hAnsi="Arial Black"/>
          <w:sz w:val="27"/>
          <w:szCs w:val="27"/>
        </w:rPr>
        <w:t>5</w:t>
      </w:r>
    </w:p>
    <w:p w14:paraId="719C4680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E03567">
        <w:rPr>
          <w:rFonts w:ascii="Arial Black" w:hAnsi="Arial Black"/>
          <w:sz w:val="22"/>
          <w:szCs w:val="22"/>
        </w:rPr>
        <w:t xml:space="preserve">      </w:t>
      </w:r>
      <w:r w:rsidRPr="00485625">
        <w:rPr>
          <w:rFonts w:ascii="Aptos Narrow" w:hAnsi="Aptos Narrow"/>
          <w:sz w:val="24"/>
        </w:rPr>
        <w:t xml:space="preserve">import </w:t>
      </w:r>
      <w:proofErr w:type="spellStart"/>
      <w:r w:rsidRPr="00485625">
        <w:rPr>
          <w:rFonts w:ascii="Aptos Narrow" w:hAnsi="Aptos Narrow"/>
          <w:sz w:val="24"/>
        </w:rPr>
        <w:t>java.util.Scanner</w:t>
      </w:r>
      <w:proofErr w:type="spellEnd"/>
      <w:r w:rsidRPr="00485625">
        <w:rPr>
          <w:rFonts w:ascii="Aptos Narrow" w:hAnsi="Aptos Narrow"/>
          <w:sz w:val="24"/>
        </w:rPr>
        <w:t>;</w:t>
      </w:r>
    </w:p>
    <w:p w14:paraId="134984F4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class factorial{</w:t>
      </w:r>
    </w:p>
    <w:p w14:paraId="067E4036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lastRenderedPageBreak/>
        <w:t xml:space="preserve">      public static void main(String[]</w:t>
      </w:r>
      <w:proofErr w:type="spellStart"/>
      <w:r w:rsidRPr="00485625">
        <w:rPr>
          <w:rFonts w:ascii="Aptos Narrow" w:hAnsi="Aptos Narrow"/>
          <w:sz w:val="24"/>
        </w:rPr>
        <w:t>args</w:t>
      </w:r>
      <w:proofErr w:type="spellEnd"/>
      <w:r w:rsidRPr="00485625">
        <w:rPr>
          <w:rFonts w:ascii="Aptos Narrow" w:hAnsi="Aptos Narrow"/>
          <w:sz w:val="24"/>
        </w:rPr>
        <w:t>){</w:t>
      </w:r>
    </w:p>
    <w:p w14:paraId="34721A9B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Scanner input=new Scanner(System.in);</w:t>
      </w:r>
    </w:p>
    <w:p w14:paraId="18736E9F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("enter the number to find its factorial");</w:t>
      </w:r>
    </w:p>
    <w:p w14:paraId="1F679A16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int n=</w:t>
      </w:r>
      <w:proofErr w:type="spellStart"/>
      <w:r w:rsidRPr="00485625">
        <w:rPr>
          <w:rFonts w:ascii="Aptos Narrow" w:hAnsi="Aptos Narrow"/>
          <w:sz w:val="24"/>
        </w:rPr>
        <w:t>input.nextInt</w:t>
      </w:r>
      <w:proofErr w:type="spellEnd"/>
      <w:r w:rsidRPr="00485625">
        <w:rPr>
          <w:rFonts w:ascii="Aptos Narrow" w:hAnsi="Aptos Narrow"/>
          <w:sz w:val="24"/>
        </w:rPr>
        <w:t>();</w:t>
      </w:r>
    </w:p>
    <w:p w14:paraId="648F0D0A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int sum=1;</w:t>
      </w:r>
    </w:p>
    <w:p w14:paraId="5EF42AAC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for(int </w:t>
      </w:r>
      <w:proofErr w:type="spellStart"/>
      <w:r w:rsidRPr="00485625">
        <w:rPr>
          <w:rFonts w:ascii="Aptos Narrow" w:hAnsi="Aptos Narrow"/>
          <w:sz w:val="24"/>
        </w:rPr>
        <w:t>i</w:t>
      </w:r>
      <w:proofErr w:type="spellEnd"/>
      <w:r w:rsidRPr="00485625">
        <w:rPr>
          <w:rFonts w:ascii="Aptos Narrow" w:hAnsi="Aptos Narrow"/>
          <w:sz w:val="24"/>
        </w:rPr>
        <w:t>=1;i&lt;=</w:t>
      </w:r>
      <w:proofErr w:type="spellStart"/>
      <w:r w:rsidRPr="00485625">
        <w:rPr>
          <w:rFonts w:ascii="Aptos Narrow" w:hAnsi="Aptos Narrow"/>
          <w:sz w:val="24"/>
        </w:rPr>
        <w:t>n;i</w:t>
      </w:r>
      <w:proofErr w:type="spellEnd"/>
      <w:r w:rsidRPr="00485625">
        <w:rPr>
          <w:rFonts w:ascii="Aptos Narrow" w:hAnsi="Aptos Narrow"/>
          <w:sz w:val="24"/>
        </w:rPr>
        <w:t>++){</w:t>
      </w:r>
    </w:p>
    <w:p w14:paraId="5815F3DB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sum=sum*</w:t>
      </w:r>
      <w:proofErr w:type="spellStart"/>
      <w:r w:rsidRPr="00485625">
        <w:rPr>
          <w:rFonts w:ascii="Aptos Narrow" w:hAnsi="Aptos Narrow"/>
          <w:sz w:val="24"/>
        </w:rPr>
        <w:t>i</w:t>
      </w:r>
      <w:proofErr w:type="spellEnd"/>
      <w:r w:rsidRPr="00485625">
        <w:rPr>
          <w:rFonts w:ascii="Aptos Narrow" w:hAnsi="Aptos Narrow"/>
          <w:sz w:val="24"/>
        </w:rPr>
        <w:t>;}</w:t>
      </w:r>
    </w:p>
    <w:p w14:paraId="5D38FD8F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(sum);</w:t>
      </w:r>
    </w:p>
    <w:p w14:paraId="6E645174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}</w:t>
      </w:r>
    </w:p>
    <w:p w14:paraId="1995CEAC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}</w:t>
      </w:r>
    </w:p>
    <w:p w14:paraId="6D50B5FE" w14:textId="17E3CD7E" w:rsidR="00C37F37" w:rsidRDefault="00DD5977" w:rsidP="00E03567">
      <w:pPr>
        <w:pStyle w:val="ListParagraph"/>
        <w:spacing w:after="0"/>
        <w:ind w:left="835" w:right="1998" w:firstLine="0"/>
        <w:rPr>
          <w:noProof/>
        </w:rPr>
      </w:pPr>
      <w:r>
        <w:rPr>
          <w:rFonts w:ascii="Arial Black" w:hAnsi="Arial Black"/>
          <w:sz w:val="22"/>
          <w:szCs w:val="22"/>
        </w:rPr>
        <w:t>OUTPUT:</w:t>
      </w:r>
      <w:r w:rsidRPr="00DD5977">
        <w:rPr>
          <w:noProof/>
        </w:rPr>
        <w:t xml:space="preserve"> </w:t>
      </w:r>
      <w:r w:rsidRPr="00DD5977">
        <w:rPr>
          <w:rFonts w:ascii="Arial Black" w:hAnsi="Arial Black"/>
          <w:noProof/>
          <w:sz w:val="22"/>
          <w:szCs w:val="22"/>
        </w:rPr>
        <w:drawing>
          <wp:inline distT="0" distB="0" distL="0" distR="0" wp14:anchorId="46C5EC58" wp14:editId="5D1B9072">
            <wp:extent cx="5645031" cy="883920"/>
            <wp:effectExtent l="0" t="0" r="0" b="0"/>
            <wp:docPr id="31926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649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1124" cy="88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4BC4" w14:textId="77777777" w:rsidR="00BD68FE" w:rsidRDefault="00BD68FE" w:rsidP="00E03567">
      <w:pPr>
        <w:pStyle w:val="ListParagraph"/>
        <w:spacing w:after="0"/>
        <w:ind w:left="835" w:right="1998" w:firstLine="0"/>
        <w:rPr>
          <w:noProof/>
        </w:rPr>
      </w:pPr>
    </w:p>
    <w:p w14:paraId="7344C225" w14:textId="77777777" w:rsidR="00BD68FE" w:rsidRDefault="00BD68FE" w:rsidP="00E03567">
      <w:pPr>
        <w:pStyle w:val="ListParagraph"/>
        <w:spacing w:after="0"/>
        <w:ind w:left="835" w:right="1998" w:firstLine="0"/>
        <w:rPr>
          <w:noProof/>
        </w:rPr>
      </w:pPr>
    </w:p>
    <w:p w14:paraId="32198F84" w14:textId="77777777" w:rsidR="00BD68FE" w:rsidRDefault="00BD68FE" w:rsidP="00E03567">
      <w:pPr>
        <w:pStyle w:val="ListParagraph"/>
        <w:spacing w:after="0"/>
        <w:ind w:left="835" w:right="1998" w:firstLine="0"/>
        <w:rPr>
          <w:noProof/>
        </w:rPr>
      </w:pPr>
    </w:p>
    <w:p w14:paraId="3325A634" w14:textId="77777777" w:rsidR="00BD68FE" w:rsidRDefault="00BD68FE" w:rsidP="00E03567">
      <w:pPr>
        <w:pStyle w:val="ListParagraph"/>
        <w:spacing w:after="0"/>
        <w:ind w:left="835" w:right="1998" w:firstLine="0"/>
        <w:rPr>
          <w:noProof/>
        </w:rPr>
      </w:pPr>
    </w:p>
    <w:p w14:paraId="26D0A9FB" w14:textId="19A39206" w:rsidR="00DD5977" w:rsidRDefault="00DD5977" w:rsidP="00E03567">
      <w:pPr>
        <w:pStyle w:val="ListParagraph"/>
        <w:spacing w:after="0"/>
        <w:ind w:left="835" w:right="1998" w:firstLine="0"/>
        <w:rPr>
          <w:noProof/>
        </w:rPr>
      </w:pPr>
      <w:r>
        <w:rPr>
          <w:noProof/>
        </w:rPr>
        <w:t>ERRORS:</w:t>
      </w:r>
    </w:p>
    <w:p w14:paraId="7958B6DE" w14:textId="77777777" w:rsidR="000203BC" w:rsidRDefault="000203BC" w:rsidP="00E03567">
      <w:pPr>
        <w:pStyle w:val="ListParagraph"/>
        <w:spacing w:after="0"/>
        <w:ind w:left="835" w:right="1998" w:firstLine="0"/>
        <w:rPr>
          <w:noProof/>
        </w:rPr>
      </w:pPr>
    </w:p>
    <w:p w14:paraId="67BA3B48" w14:textId="77777777" w:rsidR="000203BC" w:rsidRPr="00DD5977" w:rsidRDefault="000203BC" w:rsidP="00E03567">
      <w:pPr>
        <w:pStyle w:val="ListParagraph"/>
        <w:spacing w:after="0"/>
        <w:ind w:left="835" w:right="1998" w:firstLine="0"/>
        <w:rPr>
          <w:rFonts w:ascii="Arial Black" w:hAnsi="Arial Black"/>
          <w:sz w:val="20"/>
          <w:szCs w:val="20"/>
        </w:rPr>
      </w:pPr>
    </w:p>
    <w:tbl>
      <w:tblPr>
        <w:tblStyle w:val="TableGrid0"/>
        <w:tblW w:w="9718" w:type="dxa"/>
        <w:tblInd w:w="835" w:type="dxa"/>
        <w:tblLook w:val="04A0" w:firstRow="1" w:lastRow="0" w:firstColumn="1" w:lastColumn="0" w:noHBand="0" w:noVBand="1"/>
      </w:tblPr>
      <w:tblGrid>
        <w:gridCol w:w="2826"/>
        <w:gridCol w:w="3660"/>
        <w:gridCol w:w="3232"/>
      </w:tblGrid>
      <w:tr w:rsidR="00DD5977" w14:paraId="7B25C503" w14:textId="77777777" w:rsidTr="009D0FC1">
        <w:trPr>
          <w:trHeight w:val="1242"/>
        </w:trPr>
        <w:tc>
          <w:tcPr>
            <w:tcW w:w="2830" w:type="dxa"/>
          </w:tcPr>
          <w:p w14:paraId="4A08ADF2" w14:textId="5E0C7F3A" w:rsidR="00DD5977" w:rsidRDefault="000203BC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proofErr w:type="spellStart"/>
            <w:r>
              <w:rPr>
                <w:rFonts w:ascii="Arial Black" w:hAnsi="Arial Black"/>
                <w:sz w:val="20"/>
                <w:szCs w:val="20"/>
              </w:rPr>
              <w:t>S.No</w:t>
            </w:r>
            <w:proofErr w:type="spellEnd"/>
          </w:p>
        </w:tc>
        <w:tc>
          <w:tcPr>
            <w:tcW w:w="3664" w:type="dxa"/>
          </w:tcPr>
          <w:p w14:paraId="4A060B95" w14:textId="379FCE3B" w:rsidR="00DD5977" w:rsidRDefault="000203BC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EXPECTEED</w:t>
            </w:r>
            <w:r w:rsidR="00EB29FD">
              <w:rPr>
                <w:rFonts w:ascii="Arial Black" w:hAnsi="Arial Black"/>
                <w:sz w:val="20"/>
                <w:szCs w:val="20"/>
              </w:rPr>
              <w:t xml:space="preserve"> ERRORS</w:t>
            </w:r>
          </w:p>
        </w:tc>
        <w:tc>
          <w:tcPr>
            <w:tcW w:w="3224" w:type="dxa"/>
          </w:tcPr>
          <w:p w14:paraId="64F737D5" w14:textId="481E441D" w:rsidR="00DD5977" w:rsidRDefault="00EB29FD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REASON</w:t>
            </w:r>
          </w:p>
        </w:tc>
      </w:tr>
      <w:tr w:rsidR="00DD5977" w14:paraId="42424FC2" w14:textId="77777777" w:rsidTr="009D0FC1">
        <w:trPr>
          <w:trHeight w:val="1014"/>
        </w:trPr>
        <w:tc>
          <w:tcPr>
            <w:tcW w:w="2830" w:type="dxa"/>
          </w:tcPr>
          <w:p w14:paraId="7303EDBC" w14:textId="33672F68" w:rsidR="00DD5977" w:rsidRDefault="00EB29FD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1.</w:t>
            </w:r>
          </w:p>
        </w:tc>
        <w:tc>
          <w:tcPr>
            <w:tcW w:w="3664" w:type="dxa"/>
          </w:tcPr>
          <w:p w14:paraId="78C449FE" w14:textId="62C2A32B" w:rsidR="00DD5977" w:rsidRDefault="006B15A7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}</w:t>
            </w:r>
          </w:p>
        </w:tc>
        <w:tc>
          <w:tcPr>
            <w:tcW w:w="3224" w:type="dxa"/>
          </w:tcPr>
          <w:p w14:paraId="1D57897D" w14:textId="7343BEEE" w:rsidR="00DD5977" w:rsidRPr="006B15A7" w:rsidRDefault="006B15A7" w:rsidP="00E03567">
            <w:pPr>
              <w:pStyle w:val="ListParagraph"/>
              <w:spacing w:after="0"/>
              <w:ind w:left="0" w:right="1998" w:firstLine="0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To close for loop</w:t>
            </w:r>
          </w:p>
        </w:tc>
      </w:tr>
      <w:tr w:rsidR="00DD5977" w14:paraId="32D9F54A" w14:textId="77777777" w:rsidTr="009D0FC1">
        <w:trPr>
          <w:trHeight w:val="1970"/>
        </w:trPr>
        <w:tc>
          <w:tcPr>
            <w:tcW w:w="2830" w:type="dxa"/>
          </w:tcPr>
          <w:p w14:paraId="04FAAD08" w14:textId="482E197C" w:rsidR="00DD5977" w:rsidRDefault="00EB29FD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2.</w:t>
            </w:r>
          </w:p>
        </w:tc>
        <w:tc>
          <w:tcPr>
            <w:tcW w:w="3664" w:type="dxa"/>
          </w:tcPr>
          <w:p w14:paraId="1FCCC06F" w14:textId="27F57E32" w:rsidR="00DD5977" w:rsidRDefault="001633E2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;</w:t>
            </w:r>
          </w:p>
        </w:tc>
        <w:tc>
          <w:tcPr>
            <w:tcW w:w="3224" w:type="dxa"/>
          </w:tcPr>
          <w:p w14:paraId="0CFF2277" w14:textId="2A85742F" w:rsidR="00DD5977" w:rsidRDefault="001633E2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; expected</w:t>
            </w:r>
          </w:p>
        </w:tc>
      </w:tr>
    </w:tbl>
    <w:p w14:paraId="094FBA03" w14:textId="72AB0AF7" w:rsidR="00DD5977" w:rsidRPr="00DD5977" w:rsidRDefault="00DD5977" w:rsidP="00E03567">
      <w:pPr>
        <w:pStyle w:val="ListParagraph"/>
        <w:spacing w:after="0"/>
        <w:ind w:left="835" w:right="1998" w:firstLine="0"/>
        <w:rPr>
          <w:rFonts w:ascii="Arial Black" w:hAnsi="Arial Black"/>
          <w:sz w:val="20"/>
          <w:szCs w:val="20"/>
        </w:rPr>
      </w:pPr>
    </w:p>
    <w:p w14:paraId="161E8251" w14:textId="37180C19" w:rsidR="00765866" w:rsidRDefault="00765866" w:rsidP="00765866">
      <w:pPr>
        <w:spacing w:after="0" w:line="259" w:lineRule="auto"/>
        <w:ind w:left="0" w:right="0" w:firstLine="0"/>
        <w:rPr>
          <w:ins w:id="0" w:author="Microsoft Word" w:date="2025-03-03T23:41:00Z" w16du:dateUtc="2025-03-03T18:11:00Z"/>
          <w:rFonts w:ascii="Algerian" w:hAnsi="Algerian"/>
        </w:rPr>
      </w:pPr>
      <w:ins w:id="1" w:author="Microsoft Word" w:date="2025-03-03T23:41:00Z" w16du:dateUtc="2025-03-03T18:11:00Z">
        <w:r>
          <w:rPr>
            <w:rFonts w:ascii="Algerian" w:hAnsi="Algerian"/>
          </w:rPr>
          <w:t xml:space="preserve">          </w:t>
        </w:r>
      </w:ins>
    </w:p>
    <w:p w14:paraId="53A32343" w14:textId="302E7970" w:rsidR="00BD68FE" w:rsidRDefault="00891E2D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ins w:id="2" w:author="Microsoft Word" w:date="2025-03-03T23:41:00Z" w16du:dateUtc="2025-03-03T18:11:00Z">
        <w:r>
          <w:rPr>
            <w:rFonts w:ascii="Bahnschrift Condensed" w:hAnsi="Bahnschrift Condensed"/>
            <w:sz w:val="24"/>
          </w:rPr>
          <w:t xml:space="preserve">               </w:t>
        </w:r>
      </w:ins>
    </w:p>
    <w:p w14:paraId="419E3770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35A0256C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30D2ACAF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773AEA8A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6EBB37A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F0D3076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7AC9EE77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19364761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594DC300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5CCAC5FD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125F96D3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7A838CBB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51884139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3A27447D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0690BB1E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0427B52C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6D10DC89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901C0E9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4C3922AE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561E35E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6EE4E9B5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56AB9656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6E18D652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DD76805" w14:textId="77777777" w:rsidR="00485625" w:rsidRDefault="00485625" w:rsidP="00BD68FE">
      <w:pPr>
        <w:spacing w:after="0" w:line="240" w:lineRule="auto"/>
        <w:ind w:right="0"/>
        <w:rPr>
          <w:rFonts w:ascii="Algerian" w:hAnsi="Algerian"/>
          <w:sz w:val="24"/>
        </w:rPr>
      </w:pPr>
    </w:p>
    <w:p w14:paraId="0F931447" w14:textId="77777777" w:rsidR="00485625" w:rsidRDefault="00485625" w:rsidP="00BD68FE">
      <w:pPr>
        <w:spacing w:after="0" w:line="240" w:lineRule="auto"/>
        <w:ind w:right="0"/>
        <w:rPr>
          <w:rFonts w:ascii="Algerian" w:hAnsi="Algerian"/>
          <w:sz w:val="24"/>
        </w:rPr>
      </w:pPr>
    </w:p>
    <w:p w14:paraId="3CC89EE0" w14:textId="3BBE536B" w:rsidR="00BD68FE" w:rsidRDefault="00BD68FE" w:rsidP="00BD68FE">
      <w:pPr>
        <w:spacing w:after="0" w:line="240" w:lineRule="auto"/>
        <w:ind w:right="0"/>
        <w:rPr>
          <w:rFonts w:ascii="Algerian" w:hAnsi="Algerian"/>
          <w:sz w:val="24"/>
        </w:rPr>
      </w:pPr>
      <w:r>
        <w:rPr>
          <w:rFonts w:ascii="Algerian" w:hAnsi="Algerian"/>
          <w:sz w:val="24"/>
        </w:rPr>
        <w:t>Week-3</w:t>
      </w:r>
    </w:p>
    <w:p w14:paraId="7599F8E4" w14:textId="1CCB6DDB" w:rsidR="00E034F1" w:rsidRPr="00483FD5" w:rsidRDefault="00BD68FE" w:rsidP="00E034F1">
      <w:pPr>
        <w:pStyle w:val="ListParagraph"/>
        <w:spacing w:line="240" w:lineRule="auto"/>
        <w:ind w:left="835" w:right="1998" w:firstLine="0"/>
        <w:rPr>
          <w:rFonts w:ascii="Arial Rounded MT Bold" w:hAnsi="Arial Rounded MT Bold"/>
          <w:sz w:val="27"/>
          <w:szCs w:val="27"/>
        </w:rPr>
      </w:pPr>
      <w:r>
        <w:rPr>
          <w:rFonts w:ascii="Arial Rounded MT Bold" w:hAnsi="Arial Rounded MT Bold"/>
          <w:sz w:val="24"/>
        </w:rPr>
        <w:t xml:space="preserve">   </w:t>
      </w:r>
      <w:r w:rsidR="00E034F1" w:rsidRPr="00483FD5">
        <w:rPr>
          <w:rFonts w:ascii="Arial Rounded MT Bold" w:hAnsi="Arial Rounded MT Bold"/>
          <w:sz w:val="27"/>
          <w:szCs w:val="27"/>
        </w:rPr>
        <w:t xml:space="preserve">Program : </w:t>
      </w:r>
      <w:r w:rsidR="00E034F1">
        <w:rPr>
          <w:rFonts w:ascii="Arial Rounded MT Bold" w:hAnsi="Arial Rounded MT Bold"/>
          <w:sz w:val="27"/>
          <w:szCs w:val="27"/>
        </w:rPr>
        <w:t>1</w:t>
      </w:r>
    </w:p>
    <w:p w14:paraId="2EEE2848" w14:textId="77777777" w:rsidR="00E034F1" w:rsidRPr="00310385" w:rsidRDefault="00E034F1" w:rsidP="00E034F1">
      <w:pPr>
        <w:spacing w:line="240" w:lineRule="auto"/>
        <w:ind w:right="1998"/>
        <w:rPr>
          <w:sz w:val="24"/>
        </w:rPr>
      </w:pPr>
    </w:p>
    <w:p w14:paraId="018C29E7" w14:textId="77777777" w:rsidR="00E034F1" w:rsidRDefault="00E034F1" w:rsidP="00E034F1">
      <w:pPr>
        <w:pStyle w:val="ListParagraph"/>
        <w:spacing w:after="0" w:line="240" w:lineRule="auto"/>
        <w:ind w:left="835" w:right="0" w:firstLine="0"/>
        <w:rPr>
          <w:rFonts w:ascii="Bahnschrift Condensed" w:hAnsi="Bahnschrift Condensed"/>
          <w:sz w:val="24"/>
        </w:rPr>
      </w:pPr>
      <w:r>
        <w:rPr>
          <w:sz w:val="24"/>
        </w:rPr>
        <w:t>Q)</w:t>
      </w:r>
      <w:r>
        <w:rPr>
          <w:rFonts w:ascii="Bahnschrift Condensed" w:hAnsi="Bahnschrift Condensed"/>
          <w:sz w:val="24"/>
        </w:rPr>
        <w:t xml:space="preserve"> </w:t>
      </w:r>
      <w:r w:rsidRPr="003C07BB">
        <w:rPr>
          <w:rFonts w:ascii="Bahnschrift Condensed" w:hAnsi="Bahnschrift Condensed"/>
          <w:b/>
          <w:bCs/>
          <w:sz w:val="24"/>
        </w:rPr>
        <w:t>Write a  java program with the following instructions</w:t>
      </w:r>
      <w:r>
        <w:rPr>
          <w:rFonts w:ascii="Bahnschrift Condensed" w:hAnsi="Bahnschrift Condensed"/>
          <w:sz w:val="24"/>
        </w:rPr>
        <w:t>.</w:t>
      </w:r>
    </w:p>
    <w:p w14:paraId="79302AED" w14:textId="77777777" w:rsidR="00E034F1" w:rsidRDefault="00E034F1" w:rsidP="00E034F1">
      <w:pPr>
        <w:pStyle w:val="ListParagraph"/>
        <w:spacing w:after="0" w:line="240" w:lineRule="auto"/>
        <w:ind w:left="835" w:right="0" w:firstLine="0"/>
        <w:rPr>
          <w:rFonts w:ascii="Bahnschrift Condensed" w:hAnsi="Bahnschrift Condensed"/>
          <w:sz w:val="24"/>
        </w:rPr>
      </w:pPr>
    </w:p>
    <w:p w14:paraId="47EBC627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>Create a class with name car.</w:t>
      </w:r>
    </w:p>
    <w:p w14:paraId="3B1D9585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Create four attributes named </w:t>
      </w:r>
      <w:proofErr w:type="spellStart"/>
      <w:r>
        <w:rPr>
          <w:rFonts w:ascii="Bahnschrift Condensed" w:hAnsi="Bahnschrift Condensed"/>
          <w:sz w:val="24"/>
        </w:rPr>
        <w:t>car_colour,car_brand,fuel_type,top_speed</w:t>
      </w:r>
      <w:proofErr w:type="spellEnd"/>
      <w:r>
        <w:rPr>
          <w:rFonts w:ascii="Bahnschrift Condensed" w:hAnsi="Bahnschrift Condensed"/>
          <w:sz w:val="24"/>
        </w:rPr>
        <w:t>.</w:t>
      </w:r>
    </w:p>
    <w:p w14:paraId="78FDD080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>Create three method named “Start_Racing”,”</w:t>
      </w:r>
      <w:proofErr w:type="spellStart"/>
      <w:r>
        <w:rPr>
          <w:rFonts w:ascii="Bahnschrift Condensed" w:hAnsi="Bahnschrift Condensed"/>
          <w:sz w:val="24"/>
        </w:rPr>
        <w:t>End_Race</w:t>
      </w:r>
      <w:proofErr w:type="spellEnd"/>
      <w:r>
        <w:rPr>
          <w:rFonts w:ascii="Bahnschrift Condensed" w:hAnsi="Bahnschrift Condensed"/>
          <w:sz w:val="24"/>
        </w:rPr>
        <w:t>”.{ }</w:t>
      </w:r>
    </w:p>
    <w:p w14:paraId="3C34BFC0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>Create three objects named Car1,Car2,Car3.</w:t>
      </w:r>
    </w:p>
    <w:p w14:paraId="4EAD0F54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>Create a constructor which should print “Welcome to  Garage”.</w:t>
      </w:r>
    </w:p>
    <w:p w14:paraId="6031D68A" w14:textId="77777777" w:rsidR="00E034F1" w:rsidRDefault="00E034F1" w:rsidP="00E034F1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</w:t>
      </w:r>
    </w:p>
    <w:p w14:paraId="730061D8" w14:textId="77777777" w:rsidR="00E034F1" w:rsidRDefault="00E034F1" w:rsidP="00E034F1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              </w:t>
      </w:r>
    </w:p>
    <w:p w14:paraId="70B68304" w14:textId="77777777" w:rsidR="00E034F1" w:rsidRPr="00C73792" w:rsidRDefault="00E034F1" w:rsidP="00E034F1">
      <w:pPr>
        <w:spacing w:after="0" w:line="240" w:lineRule="auto"/>
        <w:ind w:right="0"/>
        <w:rPr>
          <w:sz w:val="25"/>
          <w:szCs w:val="25"/>
        </w:rPr>
      </w:pPr>
      <w:r w:rsidRPr="00C73792">
        <w:rPr>
          <w:rFonts w:ascii="Bahnschrift Condensed" w:hAnsi="Bahnschrift Condensed"/>
          <w:sz w:val="25"/>
          <w:szCs w:val="25"/>
        </w:rPr>
        <w:t xml:space="preserve">                 </w:t>
      </w:r>
      <w:r w:rsidRPr="00C73792">
        <w:rPr>
          <w:sz w:val="25"/>
          <w:szCs w:val="25"/>
        </w:rPr>
        <w:t>Class Diagram:</w:t>
      </w:r>
    </w:p>
    <w:p w14:paraId="24CD31DB" w14:textId="77777777" w:rsidR="00E034F1" w:rsidRDefault="00E034F1" w:rsidP="00E034F1">
      <w:pPr>
        <w:spacing w:after="0" w:line="240" w:lineRule="auto"/>
        <w:ind w:right="0"/>
        <w:rPr>
          <w:sz w:val="24"/>
        </w:rPr>
      </w:pPr>
    </w:p>
    <w:p w14:paraId="6EFE6CB5" w14:textId="77777777" w:rsidR="00E034F1" w:rsidRDefault="00E034F1" w:rsidP="00E034F1">
      <w:pPr>
        <w:spacing w:after="0" w:line="240" w:lineRule="auto"/>
        <w:ind w:right="0"/>
        <w:rPr>
          <w:sz w:val="24"/>
        </w:rPr>
      </w:pPr>
    </w:p>
    <w:p w14:paraId="319D46E7" w14:textId="77777777" w:rsidR="00E034F1" w:rsidRPr="00310385" w:rsidRDefault="00E034F1" w:rsidP="00E034F1">
      <w:pPr>
        <w:spacing w:after="0" w:line="240" w:lineRule="auto"/>
        <w:ind w:right="0"/>
        <w:rPr>
          <w:sz w:val="24"/>
        </w:rPr>
      </w:pPr>
      <w:r>
        <w:rPr>
          <w:sz w:val="24"/>
        </w:rPr>
        <w:t xml:space="preserve">  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E034F1" w14:paraId="42CF3A57" w14:textId="77777777" w:rsidTr="0047380B">
        <w:tc>
          <w:tcPr>
            <w:tcW w:w="4394" w:type="dxa"/>
          </w:tcPr>
          <w:p w14:paraId="79B5DC2A" w14:textId="77777777" w:rsidR="00E034F1" w:rsidRPr="006E5802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      </w:t>
            </w:r>
            <w:r w:rsidRPr="003E61C2">
              <w:rPr>
                <w:b/>
                <w:bCs/>
                <w:sz w:val="24"/>
              </w:rPr>
              <w:t>Car</w:t>
            </w:r>
          </w:p>
          <w:p w14:paraId="50CC25B4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E034F1" w14:paraId="5ECF4DFC" w14:textId="77777777" w:rsidTr="0047380B">
        <w:tc>
          <w:tcPr>
            <w:tcW w:w="4394" w:type="dxa"/>
          </w:tcPr>
          <w:p w14:paraId="22FDEE2E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 w:rsidRPr="005B3355">
              <w:rPr>
                <w:sz w:val="24"/>
              </w:rPr>
              <w:t>carColor</w:t>
            </w:r>
            <w:proofErr w:type="spellEnd"/>
            <w:r w:rsidRPr="005B3355">
              <w:rPr>
                <w:sz w:val="24"/>
              </w:rPr>
              <w:t>: String</w:t>
            </w:r>
          </w:p>
          <w:p w14:paraId="02A714A2" w14:textId="77777777" w:rsidR="00E034F1" w:rsidRPr="005B3355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1CE705EB" w14:textId="77777777" w:rsidTr="0047380B">
        <w:tc>
          <w:tcPr>
            <w:tcW w:w="4394" w:type="dxa"/>
          </w:tcPr>
          <w:p w14:paraId="51EFB329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>
              <w:rPr>
                <w:sz w:val="24"/>
              </w:rPr>
              <w:t>carBrand</w:t>
            </w:r>
            <w:proofErr w:type="spellEnd"/>
            <w:r>
              <w:rPr>
                <w:sz w:val="24"/>
              </w:rPr>
              <w:t>: String</w:t>
            </w:r>
          </w:p>
          <w:p w14:paraId="73B90AFA" w14:textId="77777777" w:rsidR="00E034F1" w:rsidRPr="005C3E7A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112B8504" w14:textId="77777777" w:rsidTr="0047380B">
        <w:tc>
          <w:tcPr>
            <w:tcW w:w="4394" w:type="dxa"/>
          </w:tcPr>
          <w:p w14:paraId="65DACDD4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>
              <w:rPr>
                <w:sz w:val="24"/>
              </w:rPr>
              <w:t>fuelType</w:t>
            </w:r>
            <w:proofErr w:type="spellEnd"/>
            <w:r>
              <w:rPr>
                <w:sz w:val="24"/>
              </w:rPr>
              <w:t>: String</w:t>
            </w:r>
          </w:p>
          <w:p w14:paraId="16172678" w14:textId="77777777" w:rsidR="00E034F1" w:rsidRPr="005C3E7A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712BF271" w14:textId="77777777" w:rsidTr="0047380B">
        <w:tc>
          <w:tcPr>
            <w:tcW w:w="4394" w:type="dxa"/>
          </w:tcPr>
          <w:p w14:paraId="4D9A9F80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>
              <w:rPr>
                <w:sz w:val="24"/>
              </w:rPr>
              <w:t>topSpeed</w:t>
            </w:r>
            <w:proofErr w:type="spellEnd"/>
            <w:r>
              <w:rPr>
                <w:sz w:val="24"/>
              </w:rPr>
              <w:t>: int</w:t>
            </w:r>
          </w:p>
          <w:p w14:paraId="3FE5E26B" w14:textId="77777777" w:rsidR="00E034F1" w:rsidRPr="00A645A9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77A54F3E" w14:textId="77777777" w:rsidTr="0047380B">
        <w:tc>
          <w:tcPr>
            <w:tcW w:w="4394" w:type="dxa"/>
          </w:tcPr>
          <w:p w14:paraId="3E00D582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   Car(</w:t>
            </w:r>
            <w:proofErr w:type="spellStart"/>
            <w:r>
              <w:rPr>
                <w:sz w:val="24"/>
              </w:rPr>
              <w:t>String,String,String,int</w:t>
            </w:r>
            <w:proofErr w:type="spellEnd"/>
            <w:r>
              <w:rPr>
                <w:sz w:val="24"/>
              </w:rPr>
              <w:t>)</w:t>
            </w:r>
          </w:p>
          <w:p w14:paraId="410BAAD4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E034F1" w14:paraId="71897818" w14:textId="77777777" w:rsidTr="0047380B">
        <w:tc>
          <w:tcPr>
            <w:tcW w:w="4394" w:type="dxa"/>
          </w:tcPr>
          <w:p w14:paraId="1BDE01A0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   </w:t>
            </w:r>
            <w:proofErr w:type="spellStart"/>
            <w:r>
              <w:rPr>
                <w:sz w:val="24"/>
              </w:rPr>
              <w:t>startRacing</w:t>
            </w:r>
            <w:proofErr w:type="spellEnd"/>
            <w:r>
              <w:rPr>
                <w:sz w:val="24"/>
              </w:rPr>
              <w:t>()</w:t>
            </w:r>
          </w:p>
          <w:p w14:paraId="2EF11398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E034F1" w14:paraId="1A09C094" w14:textId="77777777" w:rsidTr="0047380B">
        <w:tc>
          <w:tcPr>
            <w:tcW w:w="4394" w:type="dxa"/>
          </w:tcPr>
          <w:p w14:paraId="41D134AB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  </w:t>
            </w:r>
            <w:proofErr w:type="spellStart"/>
            <w:r>
              <w:rPr>
                <w:sz w:val="24"/>
              </w:rPr>
              <w:t>endRace</w:t>
            </w:r>
            <w:proofErr w:type="spellEnd"/>
            <w:r>
              <w:rPr>
                <w:sz w:val="24"/>
              </w:rPr>
              <w:t>()</w:t>
            </w:r>
          </w:p>
          <w:p w14:paraId="11DE5905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</w:tbl>
    <w:p w14:paraId="032DA43E" w14:textId="77777777" w:rsidR="00E034F1" w:rsidRPr="00310385" w:rsidRDefault="00E034F1" w:rsidP="00E034F1">
      <w:pPr>
        <w:spacing w:after="0" w:line="240" w:lineRule="auto"/>
        <w:ind w:right="0"/>
        <w:rPr>
          <w:sz w:val="24"/>
        </w:rPr>
      </w:pPr>
    </w:p>
    <w:p w14:paraId="09029407" w14:textId="77777777" w:rsidR="00E034F1" w:rsidRPr="00310385" w:rsidRDefault="00E034F1" w:rsidP="00E034F1">
      <w:pPr>
        <w:pStyle w:val="ListParagraph"/>
        <w:spacing w:after="0" w:line="240" w:lineRule="auto"/>
        <w:ind w:left="835" w:right="0" w:firstLine="0"/>
        <w:rPr>
          <w:sz w:val="24"/>
        </w:rPr>
      </w:pPr>
    </w:p>
    <w:p w14:paraId="42F5782F" w14:textId="77777777" w:rsidR="00E034F1" w:rsidRDefault="00E034F1" w:rsidP="00E034F1">
      <w:pPr>
        <w:ind w:left="1430"/>
        <w:rPr>
          <w:sz w:val="24"/>
        </w:rPr>
      </w:pPr>
      <w:r>
        <w:rPr>
          <w:sz w:val="24"/>
        </w:rPr>
        <w:t xml:space="preserve">                    </w:t>
      </w:r>
    </w:p>
    <w:p w14:paraId="514B7B7C" w14:textId="38F6A23B" w:rsidR="009812DB" w:rsidRPr="009812DB" w:rsidRDefault="009812DB" w:rsidP="005F66AB">
      <w:pPr>
        <w:ind w:left="1430"/>
        <w:rPr>
          <w:sz w:val="24"/>
        </w:rPr>
      </w:pPr>
      <w:r w:rsidRPr="009812DB">
        <w:rPr>
          <w:sz w:val="24"/>
        </w:rPr>
        <w:t>public class Car {</w:t>
      </w:r>
    </w:p>
    <w:p w14:paraId="57CD20E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lastRenderedPageBreak/>
        <w:t xml:space="preserve">    private String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>;</w:t>
      </w:r>
    </w:p>
    <w:p w14:paraId="737359F6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private String 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>;</w:t>
      </w:r>
    </w:p>
    <w:p w14:paraId="2B4F26BB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private String </w:t>
      </w:r>
      <w:proofErr w:type="spellStart"/>
      <w:r w:rsidRPr="009812DB">
        <w:rPr>
          <w:sz w:val="24"/>
        </w:rPr>
        <w:t>fuelType</w:t>
      </w:r>
      <w:proofErr w:type="spellEnd"/>
      <w:r w:rsidRPr="009812DB">
        <w:rPr>
          <w:sz w:val="24"/>
        </w:rPr>
        <w:t>;</w:t>
      </w:r>
    </w:p>
    <w:p w14:paraId="168DB139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private int </w:t>
      </w:r>
      <w:proofErr w:type="spellStart"/>
      <w:r w:rsidRPr="009812DB">
        <w:rPr>
          <w:sz w:val="24"/>
        </w:rPr>
        <w:t>topSpeed</w:t>
      </w:r>
      <w:proofErr w:type="spellEnd"/>
      <w:r w:rsidRPr="009812DB">
        <w:rPr>
          <w:sz w:val="24"/>
        </w:rPr>
        <w:t>;</w:t>
      </w:r>
    </w:p>
    <w:p w14:paraId="109CB9C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public Car(String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 xml:space="preserve">, String 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 xml:space="preserve">, String </w:t>
      </w:r>
      <w:proofErr w:type="spellStart"/>
      <w:r w:rsidRPr="009812DB">
        <w:rPr>
          <w:sz w:val="24"/>
        </w:rPr>
        <w:t>fuelType</w:t>
      </w:r>
      <w:proofErr w:type="spellEnd"/>
      <w:r w:rsidRPr="009812DB">
        <w:rPr>
          <w:sz w:val="24"/>
        </w:rPr>
        <w:t xml:space="preserve">, int </w:t>
      </w:r>
      <w:proofErr w:type="spellStart"/>
      <w:r w:rsidRPr="009812DB">
        <w:rPr>
          <w:sz w:val="24"/>
        </w:rPr>
        <w:t>topSpeed</w:t>
      </w:r>
      <w:proofErr w:type="spellEnd"/>
      <w:r w:rsidRPr="009812DB">
        <w:rPr>
          <w:sz w:val="24"/>
        </w:rPr>
        <w:t>) {</w:t>
      </w:r>
    </w:p>
    <w:p w14:paraId="67908A78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this.carColour</w:t>
      </w:r>
      <w:proofErr w:type="spellEnd"/>
      <w:r w:rsidRPr="009812DB">
        <w:rPr>
          <w:sz w:val="24"/>
        </w:rPr>
        <w:t xml:space="preserve"> =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>;</w:t>
      </w:r>
    </w:p>
    <w:p w14:paraId="2F1D02C0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this.carBrand</w:t>
      </w:r>
      <w:proofErr w:type="spellEnd"/>
      <w:r w:rsidRPr="009812DB">
        <w:rPr>
          <w:sz w:val="24"/>
        </w:rPr>
        <w:t xml:space="preserve"> = 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>;</w:t>
      </w:r>
    </w:p>
    <w:p w14:paraId="06FF3B79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this.fuelType</w:t>
      </w:r>
      <w:proofErr w:type="spellEnd"/>
      <w:r w:rsidRPr="009812DB">
        <w:rPr>
          <w:sz w:val="24"/>
        </w:rPr>
        <w:t xml:space="preserve"> = </w:t>
      </w:r>
      <w:proofErr w:type="spellStart"/>
      <w:r w:rsidRPr="009812DB">
        <w:rPr>
          <w:sz w:val="24"/>
        </w:rPr>
        <w:t>fuelType</w:t>
      </w:r>
      <w:proofErr w:type="spellEnd"/>
      <w:r w:rsidRPr="009812DB">
        <w:rPr>
          <w:sz w:val="24"/>
        </w:rPr>
        <w:t>;</w:t>
      </w:r>
    </w:p>
    <w:p w14:paraId="08993B85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this.topSpeed</w:t>
      </w:r>
      <w:proofErr w:type="spellEnd"/>
      <w:r w:rsidRPr="009812DB">
        <w:rPr>
          <w:sz w:val="24"/>
        </w:rPr>
        <w:t xml:space="preserve"> = </w:t>
      </w:r>
      <w:proofErr w:type="spellStart"/>
      <w:r w:rsidRPr="009812DB">
        <w:rPr>
          <w:sz w:val="24"/>
        </w:rPr>
        <w:t>topSpeed</w:t>
      </w:r>
      <w:proofErr w:type="spellEnd"/>
      <w:r w:rsidRPr="009812DB">
        <w:rPr>
          <w:sz w:val="24"/>
        </w:rPr>
        <w:t>;</w:t>
      </w:r>
    </w:p>
    <w:p w14:paraId="798D176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System.out.println</w:t>
      </w:r>
      <w:proofErr w:type="spellEnd"/>
      <w:r w:rsidRPr="009812DB">
        <w:rPr>
          <w:sz w:val="24"/>
        </w:rPr>
        <w:t>("Welcome to car garage");</w:t>
      </w:r>
    </w:p>
    <w:p w14:paraId="34C7020A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}</w:t>
      </w:r>
    </w:p>
    <w:p w14:paraId="105D2E0D" w14:textId="77777777" w:rsidR="004650E6" w:rsidRDefault="004650E6" w:rsidP="005F66AB">
      <w:pPr>
        <w:rPr>
          <w:sz w:val="24"/>
        </w:rPr>
      </w:pPr>
    </w:p>
    <w:p w14:paraId="48F78DAE" w14:textId="54A9823E" w:rsidR="009812DB" w:rsidRPr="009812DB" w:rsidRDefault="004650E6" w:rsidP="005F66AB">
      <w:pPr>
        <w:rPr>
          <w:sz w:val="24"/>
        </w:rPr>
      </w:pPr>
      <w:r>
        <w:rPr>
          <w:sz w:val="24"/>
        </w:rPr>
        <w:t xml:space="preserve">                      </w:t>
      </w:r>
      <w:r w:rsidR="009812DB" w:rsidRPr="009812DB">
        <w:rPr>
          <w:sz w:val="24"/>
        </w:rPr>
        <w:t xml:space="preserve">    public void </w:t>
      </w:r>
      <w:proofErr w:type="spellStart"/>
      <w:r w:rsidR="009812DB" w:rsidRPr="009812DB">
        <w:rPr>
          <w:sz w:val="24"/>
        </w:rPr>
        <w:t>startRacing</w:t>
      </w:r>
      <w:proofErr w:type="spellEnd"/>
      <w:r w:rsidR="009812DB" w:rsidRPr="009812DB">
        <w:rPr>
          <w:sz w:val="24"/>
        </w:rPr>
        <w:t>() {</w:t>
      </w:r>
    </w:p>
    <w:p w14:paraId="5C03351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System.out.println</w:t>
      </w:r>
      <w:proofErr w:type="spellEnd"/>
      <w:r w:rsidRPr="009812DB">
        <w:rPr>
          <w:sz w:val="24"/>
        </w:rPr>
        <w:t>(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 xml:space="preserve"> + " (" +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 xml:space="preserve"> + ") is starting the race with a top speed of " + </w:t>
      </w:r>
      <w:proofErr w:type="spellStart"/>
      <w:r w:rsidRPr="009812DB">
        <w:rPr>
          <w:sz w:val="24"/>
        </w:rPr>
        <w:t>topSpeed</w:t>
      </w:r>
      <w:proofErr w:type="spellEnd"/>
      <w:r w:rsidRPr="009812DB">
        <w:rPr>
          <w:sz w:val="24"/>
        </w:rPr>
        <w:t xml:space="preserve"> + " km/h and runs on " + </w:t>
      </w:r>
      <w:proofErr w:type="spellStart"/>
      <w:r w:rsidRPr="009812DB">
        <w:rPr>
          <w:sz w:val="24"/>
        </w:rPr>
        <w:t>fuelType</w:t>
      </w:r>
      <w:proofErr w:type="spellEnd"/>
      <w:r w:rsidRPr="009812DB">
        <w:rPr>
          <w:sz w:val="24"/>
        </w:rPr>
        <w:t xml:space="preserve"> + "!");</w:t>
      </w:r>
    </w:p>
    <w:p w14:paraId="02195867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}</w:t>
      </w:r>
    </w:p>
    <w:p w14:paraId="379ECA7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public void </w:t>
      </w:r>
      <w:proofErr w:type="spellStart"/>
      <w:r w:rsidRPr="009812DB">
        <w:rPr>
          <w:sz w:val="24"/>
        </w:rPr>
        <w:t>endRace</w:t>
      </w:r>
      <w:proofErr w:type="spellEnd"/>
      <w:r w:rsidRPr="009812DB">
        <w:rPr>
          <w:sz w:val="24"/>
        </w:rPr>
        <w:t>() {</w:t>
      </w:r>
    </w:p>
    <w:p w14:paraId="61CABB88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System.out.println</w:t>
      </w:r>
      <w:proofErr w:type="spellEnd"/>
      <w:r w:rsidRPr="009812DB">
        <w:rPr>
          <w:sz w:val="24"/>
        </w:rPr>
        <w:t>(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 xml:space="preserve"> + " (" +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 xml:space="preserve"> + ") has finished the race!");</w:t>
      </w:r>
    </w:p>
    <w:p w14:paraId="39892AFF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}</w:t>
      </w:r>
    </w:p>
    <w:p w14:paraId="05C468DD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public static void main(String[] </w:t>
      </w:r>
      <w:proofErr w:type="spellStart"/>
      <w:r w:rsidRPr="009812DB">
        <w:rPr>
          <w:sz w:val="24"/>
        </w:rPr>
        <w:t>args</w:t>
      </w:r>
      <w:proofErr w:type="spellEnd"/>
      <w:r w:rsidRPr="009812DB">
        <w:rPr>
          <w:sz w:val="24"/>
        </w:rPr>
        <w:t>) {</w:t>
      </w:r>
    </w:p>
    <w:p w14:paraId="5AF78ED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// Creating three objects</w:t>
      </w:r>
    </w:p>
    <w:p w14:paraId="662EF264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 car1 = new Car("Red", "Ferrari", "Petrol", 200);</w:t>
      </w:r>
    </w:p>
    <w:p w14:paraId="3215D9F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 car2 = new Car("Blue", "Tesla", "Electric", 250);</w:t>
      </w:r>
    </w:p>
    <w:p w14:paraId="0B56D6CF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 car3 = new Car("Black", "BMW", "Diesel", 220);</w:t>
      </w:r>
    </w:p>
    <w:p w14:paraId="4F68E5BD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car1.startRacing();</w:t>
      </w:r>
    </w:p>
    <w:p w14:paraId="064258A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car1.endRace();</w:t>
      </w:r>
    </w:p>
    <w:p w14:paraId="3A4EF194" w14:textId="77777777" w:rsidR="009812DB" w:rsidRPr="009812DB" w:rsidRDefault="009812DB" w:rsidP="009812DB">
      <w:pPr>
        <w:ind w:left="1430"/>
        <w:rPr>
          <w:sz w:val="24"/>
        </w:rPr>
      </w:pPr>
    </w:p>
    <w:p w14:paraId="0196937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car2.startRacing();</w:t>
      </w:r>
    </w:p>
    <w:p w14:paraId="08A4B1ED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car2.endRace();</w:t>
      </w:r>
    </w:p>
    <w:p w14:paraId="314A7537" w14:textId="77777777" w:rsidR="009812DB" w:rsidRPr="009812DB" w:rsidRDefault="009812DB" w:rsidP="009812DB">
      <w:pPr>
        <w:ind w:left="1430"/>
        <w:rPr>
          <w:sz w:val="24"/>
        </w:rPr>
      </w:pPr>
    </w:p>
    <w:p w14:paraId="107F9317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car3.startRacing();</w:t>
      </w:r>
    </w:p>
    <w:p w14:paraId="093A9BD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car3.endRace();</w:t>
      </w:r>
    </w:p>
    <w:p w14:paraId="2879EF1F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}</w:t>
      </w:r>
    </w:p>
    <w:p w14:paraId="2C74A81A" w14:textId="68D75030" w:rsidR="00E034F1" w:rsidRDefault="009812DB" w:rsidP="009812DB">
      <w:pPr>
        <w:ind w:left="1430"/>
        <w:rPr>
          <w:sz w:val="24"/>
        </w:rPr>
      </w:pPr>
      <w:r w:rsidRPr="009812DB">
        <w:rPr>
          <w:sz w:val="24"/>
        </w:rPr>
        <w:t>}</w:t>
      </w:r>
    </w:p>
    <w:p w14:paraId="1261AA71" w14:textId="77777777" w:rsidR="00E034F1" w:rsidRDefault="00E034F1" w:rsidP="00E034F1">
      <w:pPr>
        <w:ind w:left="1430"/>
        <w:rPr>
          <w:sz w:val="24"/>
        </w:rPr>
      </w:pPr>
      <w:r>
        <w:rPr>
          <w:sz w:val="24"/>
        </w:rPr>
        <w:t>Output:</w:t>
      </w:r>
    </w:p>
    <w:p w14:paraId="47D45EFB" w14:textId="77777777" w:rsidR="00E034F1" w:rsidRDefault="00E034F1" w:rsidP="00E034F1">
      <w:pPr>
        <w:ind w:left="1430"/>
        <w:rPr>
          <w:sz w:val="24"/>
        </w:rPr>
      </w:pPr>
    </w:p>
    <w:p w14:paraId="394CAA49" w14:textId="33BB6AA2" w:rsidR="00E034F1" w:rsidRDefault="002439EA" w:rsidP="00E034F1">
      <w:pPr>
        <w:ind w:left="1430"/>
        <w:rPr>
          <w:sz w:val="24"/>
        </w:rPr>
      </w:pPr>
      <w:r w:rsidRPr="002439EA">
        <w:rPr>
          <w:noProof/>
          <w:sz w:val="24"/>
        </w:rPr>
        <w:drawing>
          <wp:inline distT="0" distB="0" distL="0" distR="0" wp14:anchorId="37F69461" wp14:editId="5D90A307">
            <wp:extent cx="5719040" cy="1573977"/>
            <wp:effectExtent l="0" t="0" r="0" b="7620"/>
            <wp:docPr id="201121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44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851" cy="15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89F6" w14:textId="77777777" w:rsidR="00E034F1" w:rsidRDefault="00E034F1" w:rsidP="00E034F1">
      <w:pPr>
        <w:ind w:left="1430"/>
        <w:rPr>
          <w:sz w:val="24"/>
        </w:rPr>
      </w:pPr>
    </w:p>
    <w:p w14:paraId="67127B3B" w14:textId="77777777" w:rsidR="00E034F1" w:rsidRDefault="00E034F1" w:rsidP="00E034F1">
      <w:pPr>
        <w:ind w:left="1430"/>
        <w:rPr>
          <w:sz w:val="24"/>
        </w:rPr>
      </w:pPr>
    </w:p>
    <w:p w14:paraId="4B0E709B" w14:textId="77777777" w:rsidR="00E034F1" w:rsidRDefault="00E034F1" w:rsidP="00E034F1">
      <w:pPr>
        <w:ind w:left="1430"/>
        <w:rPr>
          <w:sz w:val="24"/>
        </w:rPr>
      </w:pPr>
    </w:p>
    <w:p w14:paraId="0402D2EA" w14:textId="77777777" w:rsidR="00E034F1" w:rsidRDefault="00E034F1" w:rsidP="00E034F1">
      <w:pPr>
        <w:ind w:left="1430"/>
        <w:rPr>
          <w:sz w:val="24"/>
        </w:rPr>
      </w:pPr>
    </w:p>
    <w:p w14:paraId="7B61FDFF" w14:textId="77777777" w:rsidR="00E034F1" w:rsidRDefault="00E034F1" w:rsidP="00E034F1">
      <w:pPr>
        <w:ind w:left="1430"/>
        <w:rPr>
          <w:sz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770"/>
        <w:gridCol w:w="3428"/>
        <w:gridCol w:w="5398"/>
      </w:tblGrid>
      <w:tr w:rsidR="00E034F1" w:rsidRPr="000565E9" w14:paraId="6B6863AD" w14:textId="77777777" w:rsidTr="0047380B">
        <w:trPr>
          <w:trHeight w:val="639"/>
        </w:trPr>
        <w:tc>
          <w:tcPr>
            <w:tcW w:w="678" w:type="dxa"/>
          </w:tcPr>
          <w:p w14:paraId="795A192B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10847871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 w:rsidRPr="000565E9">
              <w:rPr>
                <w:b/>
                <w:bCs/>
                <w:sz w:val="24"/>
              </w:rPr>
              <w:t>S.NO</w:t>
            </w:r>
          </w:p>
        </w:tc>
        <w:tc>
          <w:tcPr>
            <w:tcW w:w="3428" w:type="dxa"/>
          </w:tcPr>
          <w:p w14:paraId="450D373B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270CA468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 w:rsidRPr="000565E9">
              <w:rPr>
                <w:b/>
                <w:bCs/>
                <w:sz w:val="24"/>
              </w:rPr>
              <w:t>Errors</w:t>
            </w:r>
          </w:p>
        </w:tc>
        <w:tc>
          <w:tcPr>
            <w:tcW w:w="5398" w:type="dxa"/>
          </w:tcPr>
          <w:p w14:paraId="2B0BF8AF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05500F52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 w:rsidRPr="000565E9">
              <w:rPr>
                <w:b/>
                <w:bCs/>
                <w:sz w:val="24"/>
              </w:rPr>
              <w:t>Rectification</w:t>
            </w:r>
          </w:p>
        </w:tc>
      </w:tr>
      <w:tr w:rsidR="00E034F1" w:rsidRPr="000565E9" w14:paraId="6342D027" w14:textId="77777777" w:rsidTr="0047380B">
        <w:trPr>
          <w:trHeight w:val="658"/>
        </w:trPr>
        <w:tc>
          <w:tcPr>
            <w:tcW w:w="678" w:type="dxa"/>
          </w:tcPr>
          <w:p w14:paraId="1EC4C81B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  1</w:t>
            </w:r>
          </w:p>
        </w:tc>
        <w:tc>
          <w:tcPr>
            <w:tcW w:w="3428" w:type="dxa"/>
          </w:tcPr>
          <w:p w14:paraId="7E3D68C8" w14:textId="77777777" w:rsidR="00E034F1" w:rsidRPr="000565E9" w:rsidRDefault="00E034F1" w:rsidP="0047380B">
            <w:pPr>
              <w:pStyle w:val="ListParagraph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}</w:t>
            </w:r>
          </w:p>
        </w:tc>
        <w:tc>
          <w:tcPr>
            <w:tcW w:w="5398" w:type="dxa"/>
          </w:tcPr>
          <w:p w14:paraId="14E9AA9C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To close for loop</w:t>
            </w:r>
          </w:p>
        </w:tc>
      </w:tr>
      <w:tr w:rsidR="00E034F1" w:rsidRPr="000565E9" w14:paraId="6B5F35AB" w14:textId="77777777" w:rsidTr="0047380B">
        <w:trPr>
          <w:trHeight w:val="876"/>
        </w:trPr>
        <w:tc>
          <w:tcPr>
            <w:tcW w:w="678" w:type="dxa"/>
          </w:tcPr>
          <w:p w14:paraId="15384BD3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3428" w:type="dxa"/>
          </w:tcPr>
          <w:p w14:paraId="2BC1A775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  <w:proofErr w:type="spellStart"/>
            <w:r w:rsidRPr="000565E9">
              <w:rPr>
                <w:sz w:val="22"/>
                <w:szCs w:val="22"/>
              </w:rPr>
              <w:t>System.out.print</w:t>
            </w:r>
            <w:proofErr w:type="spellEnd"/>
            <w:r w:rsidRPr="000565E9">
              <w:rPr>
                <w:sz w:val="22"/>
                <w:szCs w:val="22"/>
              </w:rPr>
              <w:t>();</w:t>
            </w:r>
          </w:p>
        </w:tc>
        <w:tc>
          <w:tcPr>
            <w:tcW w:w="5398" w:type="dxa"/>
          </w:tcPr>
          <w:p w14:paraId="3F420A1F" w14:textId="77777777" w:rsidR="00E034F1" w:rsidRPr="000565E9" w:rsidRDefault="00E034F1" w:rsidP="0047380B">
            <w:pPr>
              <w:pStyle w:val="BodyText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If we place the print statement inside the for loop it will print the each </w:t>
            </w:r>
            <w:proofErr w:type="spellStart"/>
            <w:r w:rsidRPr="000565E9">
              <w:rPr>
                <w:sz w:val="22"/>
                <w:szCs w:val="22"/>
              </w:rPr>
              <w:t>i</w:t>
            </w:r>
            <w:proofErr w:type="spellEnd"/>
            <w:r w:rsidRPr="000565E9">
              <w:rPr>
                <w:sz w:val="22"/>
                <w:szCs w:val="22"/>
              </w:rPr>
              <w:t xml:space="preserve"> value </w:t>
            </w:r>
            <w:proofErr w:type="spellStart"/>
            <w:r w:rsidRPr="000565E9">
              <w:rPr>
                <w:sz w:val="22"/>
                <w:szCs w:val="22"/>
              </w:rPr>
              <w:t>everytime</w:t>
            </w:r>
            <w:proofErr w:type="spellEnd"/>
            <w:r w:rsidRPr="000565E9">
              <w:rPr>
                <w:sz w:val="22"/>
                <w:szCs w:val="22"/>
              </w:rPr>
              <w:t xml:space="preserve"> but to print only the final value we must place it outside the for loop.</w:t>
            </w:r>
          </w:p>
          <w:p w14:paraId="638B2033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</w:p>
        </w:tc>
      </w:tr>
    </w:tbl>
    <w:p w14:paraId="3E9AC59A" w14:textId="77777777" w:rsidR="00E034F1" w:rsidRDefault="00E034F1" w:rsidP="00E034F1">
      <w:pPr>
        <w:rPr>
          <w:sz w:val="24"/>
        </w:rPr>
      </w:pPr>
    </w:p>
    <w:p w14:paraId="529B6EC0" w14:textId="77777777" w:rsidR="00E034F1" w:rsidRDefault="00E034F1" w:rsidP="00E034F1">
      <w:pPr>
        <w:rPr>
          <w:sz w:val="24"/>
        </w:rPr>
      </w:pPr>
    </w:p>
    <w:p w14:paraId="2FF4925E" w14:textId="77777777" w:rsidR="00E034F1" w:rsidRDefault="00E034F1" w:rsidP="00E034F1">
      <w:pPr>
        <w:rPr>
          <w:sz w:val="24"/>
        </w:rPr>
      </w:pPr>
    </w:p>
    <w:p w14:paraId="0E5C1AF0" w14:textId="77777777" w:rsidR="00AD4BB3" w:rsidRDefault="00AD4BB3" w:rsidP="00E034F1">
      <w:pPr>
        <w:rPr>
          <w:sz w:val="24"/>
        </w:rPr>
      </w:pPr>
    </w:p>
    <w:p w14:paraId="6210DD3B" w14:textId="77777777" w:rsidR="00AD4BB3" w:rsidRDefault="00AD4BB3" w:rsidP="00E034F1">
      <w:pPr>
        <w:rPr>
          <w:sz w:val="24"/>
        </w:rPr>
      </w:pPr>
    </w:p>
    <w:p w14:paraId="549FF916" w14:textId="77777777" w:rsidR="00E034F1" w:rsidRDefault="00E034F1" w:rsidP="00E034F1">
      <w:pPr>
        <w:rPr>
          <w:sz w:val="24"/>
        </w:rPr>
      </w:pPr>
    </w:p>
    <w:p w14:paraId="1823B223" w14:textId="77777777" w:rsidR="00E034F1" w:rsidRPr="00483FD5" w:rsidRDefault="00E034F1" w:rsidP="00E034F1">
      <w:pPr>
        <w:pStyle w:val="ListParagraph"/>
        <w:numPr>
          <w:ilvl w:val="0"/>
          <w:numId w:val="14"/>
        </w:numPr>
        <w:spacing w:line="240" w:lineRule="auto"/>
        <w:ind w:right="1998"/>
        <w:rPr>
          <w:rFonts w:ascii="Arial Rounded MT Bold" w:hAnsi="Arial Rounded MT Bold"/>
          <w:sz w:val="27"/>
          <w:szCs w:val="27"/>
        </w:rPr>
      </w:pPr>
      <w:r w:rsidRPr="00483FD5">
        <w:rPr>
          <w:rFonts w:ascii="Arial Rounded MT Bold" w:hAnsi="Arial Rounded MT Bold"/>
          <w:sz w:val="27"/>
          <w:szCs w:val="27"/>
        </w:rPr>
        <w:t xml:space="preserve">Program : </w:t>
      </w:r>
      <w:r>
        <w:rPr>
          <w:rFonts w:ascii="Arial Rounded MT Bold" w:hAnsi="Arial Rounded MT Bold"/>
          <w:sz w:val="27"/>
          <w:szCs w:val="27"/>
        </w:rPr>
        <w:t>2</w:t>
      </w:r>
    </w:p>
    <w:p w14:paraId="2C75A6D5" w14:textId="77777777" w:rsidR="00E034F1" w:rsidRPr="00310385" w:rsidRDefault="00E034F1" w:rsidP="00E034F1">
      <w:pPr>
        <w:spacing w:line="240" w:lineRule="auto"/>
        <w:ind w:right="1998"/>
        <w:rPr>
          <w:sz w:val="24"/>
        </w:rPr>
      </w:pPr>
    </w:p>
    <w:p w14:paraId="388E031C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4"/>
        </w:rPr>
        <w:t>Q</w:t>
      </w:r>
      <w:r>
        <w:rPr>
          <w:rFonts w:ascii="Bahnschrift Condensed" w:hAnsi="Bahnschrift Condensed"/>
          <w:sz w:val="24"/>
        </w:rPr>
        <w:t xml:space="preserve"> ) </w:t>
      </w:r>
      <w:r w:rsidRPr="00900710">
        <w:rPr>
          <w:sz w:val="22"/>
          <w:szCs w:val="22"/>
        </w:rPr>
        <w:t xml:space="preserve">Write a  </w:t>
      </w:r>
      <w:r>
        <w:rPr>
          <w:sz w:val="22"/>
          <w:szCs w:val="22"/>
        </w:rPr>
        <w:t>class by writing java program named Bank Account</w:t>
      </w:r>
    </w:p>
    <w:p w14:paraId="3B1A18D2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 with two methods “deposits and withdraw”.</w:t>
      </w:r>
    </w:p>
    <w:p w14:paraId="73370D59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a)  In deposit method whenever an amount is deposited it  </w:t>
      </w:r>
    </w:p>
    <w:p w14:paraId="2208001A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      has to be updated with current amount (logic C.A+D.A).</w:t>
      </w:r>
    </w:p>
    <w:p w14:paraId="27F8A729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b)  With draw amount whenever an amount is being </w:t>
      </w:r>
    </w:p>
    <w:p w14:paraId="09318ED7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      withdraw it has to be less than the current amount less  </w:t>
      </w:r>
    </w:p>
    <w:p w14:paraId="4D417165" w14:textId="77777777" w:rsidR="00E034F1" w:rsidRPr="00900710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      than the amount else print “Insufficient funds”.</w:t>
      </w:r>
    </w:p>
    <w:p w14:paraId="62A81EBC" w14:textId="77777777" w:rsidR="00E034F1" w:rsidRPr="007D5470" w:rsidRDefault="00E034F1" w:rsidP="00E034F1">
      <w:pPr>
        <w:spacing w:after="0" w:line="240" w:lineRule="auto"/>
        <w:ind w:left="0" w:right="0" w:firstLine="0"/>
        <w:rPr>
          <w:rFonts w:ascii="Bahnschrift Condensed" w:hAnsi="Bahnschrift Condensed"/>
          <w:sz w:val="24"/>
        </w:rPr>
      </w:pPr>
    </w:p>
    <w:p w14:paraId="66AFF37A" w14:textId="77777777" w:rsidR="00E034F1" w:rsidRDefault="00E034F1" w:rsidP="00E034F1">
      <w:pPr>
        <w:pStyle w:val="ListParagraph"/>
        <w:spacing w:after="0" w:line="240" w:lineRule="auto"/>
        <w:ind w:left="835" w:right="0" w:firstLine="0"/>
        <w:rPr>
          <w:rFonts w:ascii="Bahnschrift Condensed" w:hAnsi="Bahnschrift Condensed"/>
          <w:sz w:val="24"/>
        </w:rPr>
      </w:pPr>
    </w:p>
    <w:p w14:paraId="071C7FB7" w14:textId="77777777" w:rsidR="00E034F1" w:rsidRDefault="00E034F1" w:rsidP="00E034F1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              </w:t>
      </w:r>
    </w:p>
    <w:p w14:paraId="6B5C54A3" w14:textId="77777777" w:rsidR="00E034F1" w:rsidRPr="00C73792" w:rsidRDefault="00E034F1" w:rsidP="00E034F1">
      <w:pPr>
        <w:spacing w:after="0" w:line="240" w:lineRule="auto"/>
        <w:ind w:right="0"/>
        <w:rPr>
          <w:sz w:val="25"/>
          <w:szCs w:val="25"/>
        </w:rPr>
      </w:pPr>
      <w:r w:rsidRPr="00C73792">
        <w:rPr>
          <w:rFonts w:ascii="Bahnschrift Condensed" w:hAnsi="Bahnschrift Condensed"/>
          <w:sz w:val="25"/>
          <w:szCs w:val="25"/>
        </w:rPr>
        <w:t xml:space="preserve">                 </w:t>
      </w:r>
      <w:r w:rsidRPr="00C73792">
        <w:rPr>
          <w:sz w:val="25"/>
          <w:szCs w:val="25"/>
        </w:rPr>
        <w:t>Class Diagram:</w:t>
      </w:r>
    </w:p>
    <w:p w14:paraId="5027E427" w14:textId="77777777" w:rsidR="00E034F1" w:rsidRDefault="00E034F1" w:rsidP="00E034F1">
      <w:pPr>
        <w:spacing w:after="0" w:line="240" w:lineRule="auto"/>
        <w:ind w:right="0"/>
        <w:rPr>
          <w:sz w:val="24"/>
        </w:rPr>
      </w:pPr>
    </w:p>
    <w:p w14:paraId="25689E96" w14:textId="77777777" w:rsidR="00E034F1" w:rsidRDefault="00E034F1" w:rsidP="00E034F1">
      <w:pPr>
        <w:spacing w:after="0" w:line="240" w:lineRule="auto"/>
        <w:ind w:right="0"/>
        <w:rPr>
          <w:sz w:val="24"/>
        </w:rPr>
      </w:pPr>
    </w:p>
    <w:p w14:paraId="3998A1FB" w14:textId="77777777" w:rsidR="00E034F1" w:rsidRPr="00310385" w:rsidRDefault="00E034F1" w:rsidP="00E034F1">
      <w:pPr>
        <w:spacing w:after="0" w:line="240" w:lineRule="auto"/>
        <w:ind w:right="0"/>
        <w:rPr>
          <w:sz w:val="24"/>
        </w:rPr>
      </w:pPr>
      <w:r>
        <w:rPr>
          <w:sz w:val="24"/>
        </w:rPr>
        <w:t xml:space="preserve">  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E034F1" w14:paraId="27E8755D" w14:textId="77777777" w:rsidTr="0047380B">
        <w:tc>
          <w:tcPr>
            <w:tcW w:w="4394" w:type="dxa"/>
          </w:tcPr>
          <w:p w14:paraId="2F8AEA95" w14:textId="77777777" w:rsidR="00E034F1" w:rsidRPr="006E5802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Bank  Account</w:t>
            </w:r>
          </w:p>
          <w:p w14:paraId="7F562C25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E034F1" w14:paraId="1A39C23E" w14:textId="77777777" w:rsidTr="0047380B">
        <w:tc>
          <w:tcPr>
            <w:tcW w:w="4394" w:type="dxa"/>
          </w:tcPr>
          <w:p w14:paraId="1BEB363F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>
              <w:rPr>
                <w:sz w:val="24"/>
              </w:rPr>
              <w:t>currentAmount</w:t>
            </w:r>
            <w:proofErr w:type="spellEnd"/>
            <w:r>
              <w:rPr>
                <w:sz w:val="24"/>
              </w:rPr>
              <w:t>: double</w:t>
            </w:r>
          </w:p>
          <w:p w14:paraId="298CD0FA" w14:textId="77777777" w:rsidR="00E034F1" w:rsidRPr="005B3355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6D167493" w14:textId="77777777" w:rsidTr="0047380B">
        <w:tc>
          <w:tcPr>
            <w:tcW w:w="4394" w:type="dxa"/>
          </w:tcPr>
          <w:p w14:paraId="34DD7993" w14:textId="77777777" w:rsidR="00E034F1" w:rsidRPr="00A82929" w:rsidRDefault="00E034F1" w:rsidP="0047380B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 xml:space="preserve">+    </w:t>
            </w:r>
            <w:proofErr w:type="spellStart"/>
            <w:r>
              <w:rPr>
                <w:sz w:val="24"/>
              </w:rPr>
              <w:t>BankAccount</w:t>
            </w:r>
            <w:proofErr w:type="spellEnd"/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initialAmount:double</w:t>
            </w:r>
            <w:proofErr w:type="spellEnd"/>
            <w:r>
              <w:rPr>
                <w:sz w:val="24"/>
              </w:rPr>
              <w:t>)</w:t>
            </w:r>
          </w:p>
          <w:p w14:paraId="2F8DC6F5" w14:textId="77777777" w:rsidR="00E034F1" w:rsidRPr="005C3E7A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72EA69E8" w14:textId="77777777" w:rsidTr="0047380B">
        <w:tc>
          <w:tcPr>
            <w:tcW w:w="4394" w:type="dxa"/>
          </w:tcPr>
          <w:p w14:paraId="118327DD" w14:textId="77777777" w:rsidR="00E034F1" w:rsidRPr="00F81B50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+    deposit(amount: double):void</w:t>
            </w:r>
          </w:p>
          <w:p w14:paraId="6F9CF185" w14:textId="77777777" w:rsidR="00E034F1" w:rsidRPr="005C3E7A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48D5CD6B" w14:textId="77777777" w:rsidTr="0047380B">
        <w:tc>
          <w:tcPr>
            <w:tcW w:w="4394" w:type="dxa"/>
          </w:tcPr>
          <w:p w14:paraId="25EDED62" w14:textId="77777777" w:rsidR="00E034F1" w:rsidRDefault="00E034F1" w:rsidP="0047380B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>+   withdraw(amount: double):void</w:t>
            </w:r>
          </w:p>
          <w:p w14:paraId="33B88512" w14:textId="77777777" w:rsidR="00E034F1" w:rsidRPr="009A78FD" w:rsidRDefault="00E034F1" w:rsidP="0047380B">
            <w:pPr>
              <w:spacing w:after="0" w:line="240" w:lineRule="auto"/>
              <w:ind w:right="0"/>
              <w:rPr>
                <w:sz w:val="24"/>
              </w:rPr>
            </w:pPr>
          </w:p>
        </w:tc>
      </w:tr>
      <w:tr w:rsidR="00E034F1" w14:paraId="1BC29B4F" w14:textId="77777777" w:rsidTr="0047380B">
        <w:tc>
          <w:tcPr>
            <w:tcW w:w="4394" w:type="dxa"/>
          </w:tcPr>
          <w:p w14:paraId="4D365F75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+  </w:t>
            </w:r>
            <w:proofErr w:type="spellStart"/>
            <w:r>
              <w:rPr>
                <w:sz w:val="24"/>
              </w:rPr>
              <w:t>getCurrentAmount</w:t>
            </w:r>
            <w:proofErr w:type="spellEnd"/>
            <w:r>
              <w:rPr>
                <w:sz w:val="24"/>
              </w:rPr>
              <w:t>():double</w:t>
            </w:r>
          </w:p>
          <w:p w14:paraId="39F8E053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</w:tbl>
    <w:p w14:paraId="13CCE04C" w14:textId="77777777" w:rsidR="00E034F1" w:rsidRPr="00310385" w:rsidRDefault="00E034F1" w:rsidP="00E034F1">
      <w:pPr>
        <w:pStyle w:val="ListParagraph"/>
        <w:spacing w:after="0" w:line="240" w:lineRule="auto"/>
        <w:ind w:left="835" w:right="0" w:firstLine="0"/>
        <w:rPr>
          <w:sz w:val="24"/>
        </w:rPr>
      </w:pPr>
    </w:p>
    <w:p w14:paraId="733457EA" w14:textId="5C0AF18F" w:rsidR="00E034F1" w:rsidRPr="009B2C42" w:rsidRDefault="00E034F1" w:rsidP="002439EA">
      <w:pPr>
        <w:ind w:left="1430"/>
        <w:rPr>
          <w:sz w:val="24"/>
        </w:rPr>
      </w:pPr>
      <w:r>
        <w:rPr>
          <w:sz w:val="24"/>
        </w:rPr>
        <w:t xml:space="preserve">  </w:t>
      </w:r>
      <w:r w:rsidRPr="009B2C42">
        <w:rPr>
          <w:sz w:val="24"/>
        </w:rPr>
        <w:t xml:space="preserve">import </w:t>
      </w:r>
      <w:proofErr w:type="spellStart"/>
      <w:r w:rsidRPr="009B2C42">
        <w:rPr>
          <w:sz w:val="24"/>
        </w:rPr>
        <w:t>java.util.Scanner</w:t>
      </w:r>
      <w:proofErr w:type="spellEnd"/>
      <w:r w:rsidRPr="009B2C42">
        <w:rPr>
          <w:sz w:val="24"/>
        </w:rPr>
        <w:t>;</w:t>
      </w:r>
    </w:p>
    <w:p w14:paraId="3A1DAE4F" w14:textId="77777777" w:rsidR="00E034F1" w:rsidRPr="009B2C42" w:rsidRDefault="00E034F1" w:rsidP="00E034F1">
      <w:pPr>
        <w:rPr>
          <w:sz w:val="24"/>
        </w:rPr>
      </w:pPr>
    </w:p>
    <w:p w14:paraId="1FB4E1BF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class </w:t>
      </w:r>
      <w:proofErr w:type="spellStart"/>
      <w:r w:rsidRPr="009B2C42">
        <w:rPr>
          <w:sz w:val="24"/>
        </w:rPr>
        <w:t>BankAccount</w:t>
      </w:r>
      <w:proofErr w:type="spellEnd"/>
      <w:r w:rsidRPr="009B2C42">
        <w:rPr>
          <w:sz w:val="24"/>
        </w:rPr>
        <w:t xml:space="preserve"> {</w:t>
      </w:r>
    </w:p>
    <w:p w14:paraId="79451614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String name;</w:t>
      </w:r>
    </w:p>
    <w:p w14:paraId="6A6CF838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int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>;</w:t>
      </w:r>
    </w:p>
    <w:p w14:paraId="717B7F64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int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;</w:t>
      </w:r>
    </w:p>
    <w:p w14:paraId="3B9BF20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lastRenderedPageBreak/>
        <w:t xml:space="preserve">    </w:t>
      </w:r>
      <w:proofErr w:type="spellStart"/>
      <w:r w:rsidRPr="009B2C42">
        <w:rPr>
          <w:sz w:val="24"/>
        </w:rPr>
        <w:t>BankAccount</w:t>
      </w:r>
      <w:proofErr w:type="spellEnd"/>
      <w:r w:rsidRPr="009B2C42">
        <w:rPr>
          <w:sz w:val="24"/>
        </w:rPr>
        <w:t xml:space="preserve">(String name, int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 xml:space="preserve">, int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) {</w:t>
      </w:r>
    </w:p>
    <w:p w14:paraId="68A14904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this.name = name;</w:t>
      </w:r>
    </w:p>
    <w:p w14:paraId="0E7B0110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this.accountNumber</w:t>
      </w:r>
      <w:proofErr w:type="spellEnd"/>
      <w:r w:rsidRPr="009B2C42">
        <w:rPr>
          <w:sz w:val="24"/>
        </w:rPr>
        <w:t xml:space="preserve"> =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>;</w:t>
      </w:r>
    </w:p>
    <w:p w14:paraId="1FE477C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this.currentBalance</w:t>
      </w:r>
      <w:proofErr w:type="spellEnd"/>
      <w:r w:rsidRPr="009B2C42">
        <w:rPr>
          <w:sz w:val="24"/>
        </w:rPr>
        <w:t xml:space="preserve"> =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;</w:t>
      </w:r>
    </w:p>
    <w:p w14:paraId="1AD443F9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("Customer Details: " + name + ", Account Number: " +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 xml:space="preserve"> + ", Current Balance: " +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);</w:t>
      </w:r>
    </w:p>
    <w:p w14:paraId="5C4054C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}</w:t>
      </w:r>
    </w:p>
    <w:p w14:paraId="030509A5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public void withdraw(int 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>) {</w:t>
      </w:r>
    </w:p>
    <w:p w14:paraId="734FB8B5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if (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 xml:space="preserve"> &lt;=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) {</w:t>
      </w:r>
    </w:p>
    <w:p w14:paraId="546DF9AE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   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 xml:space="preserve"> -= 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>;</w:t>
      </w:r>
    </w:p>
    <w:p w14:paraId="1A1077C8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("Withdrawn: " + 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>);</w:t>
      </w:r>
    </w:p>
    <w:p w14:paraId="04CFF8E5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("Current Balance: " +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);</w:t>
      </w:r>
    </w:p>
    <w:p w14:paraId="398C1660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} else {</w:t>
      </w:r>
    </w:p>
    <w:p w14:paraId="4E4328A8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>("Insufficient Funds");</w:t>
      </w:r>
    </w:p>
    <w:p w14:paraId="017B8F53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}</w:t>
      </w:r>
    </w:p>
    <w:p w14:paraId="7C3611E7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}</w:t>
      </w:r>
    </w:p>
    <w:p w14:paraId="699243EC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public int deposit(int 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>) {</w:t>
      </w:r>
    </w:p>
    <w:p w14:paraId="2B44ABF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 xml:space="preserve"> += 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>;</w:t>
      </w:r>
    </w:p>
    <w:p w14:paraId="04853C6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("Deposited: " + 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>);</w:t>
      </w:r>
    </w:p>
    <w:p w14:paraId="066A2A70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return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;</w:t>
      </w:r>
    </w:p>
    <w:p w14:paraId="31EAABF5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}</w:t>
      </w:r>
    </w:p>
    <w:p w14:paraId="54E5700A" w14:textId="77777777" w:rsidR="004650E6" w:rsidRDefault="004650E6" w:rsidP="00E034F1">
      <w:pPr>
        <w:ind w:left="1480"/>
        <w:rPr>
          <w:sz w:val="24"/>
        </w:rPr>
      </w:pPr>
    </w:p>
    <w:p w14:paraId="2CCD73B7" w14:textId="77777777" w:rsidR="004650E6" w:rsidRDefault="004650E6" w:rsidP="00E034F1">
      <w:pPr>
        <w:ind w:left="1480"/>
        <w:rPr>
          <w:sz w:val="24"/>
        </w:rPr>
      </w:pPr>
    </w:p>
    <w:p w14:paraId="4781A126" w14:textId="01080C53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public static void main(String[] </w:t>
      </w:r>
      <w:proofErr w:type="spellStart"/>
      <w:r w:rsidRPr="009B2C42">
        <w:rPr>
          <w:sz w:val="24"/>
        </w:rPr>
        <w:t>args</w:t>
      </w:r>
      <w:proofErr w:type="spellEnd"/>
      <w:r w:rsidRPr="009B2C42">
        <w:rPr>
          <w:sz w:val="24"/>
        </w:rPr>
        <w:t>) {</w:t>
      </w:r>
    </w:p>
    <w:p w14:paraId="5310065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Scanner </w:t>
      </w:r>
      <w:proofErr w:type="spellStart"/>
      <w:r w:rsidRPr="009B2C42">
        <w:rPr>
          <w:sz w:val="24"/>
        </w:rPr>
        <w:t>scanner</w:t>
      </w:r>
      <w:proofErr w:type="spellEnd"/>
      <w:r w:rsidRPr="009B2C42">
        <w:rPr>
          <w:sz w:val="24"/>
        </w:rPr>
        <w:t xml:space="preserve"> = new Scanner(System.in);</w:t>
      </w:r>
    </w:p>
    <w:p w14:paraId="71FF9889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your name: ");</w:t>
      </w:r>
    </w:p>
    <w:p w14:paraId="758BABF7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String name = </w:t>
      </w:r>
      <w:proofErr w:type="spellStart"/>
      <w:r w:rsidRPr="009B2C42">
        <w:rPr>
          <w:sz w:val="24"/>
        </w:rPr>
        <w:t>scanner.nextLine</w:t>
      </w:r>
      <w:proofErr w:type="spellEnd"/>
      <w:r w:rsidRPr="009B2C42">
        <w:rPr>
          <w:sz w:val="24"/>
        </w:rPr>
        <w:t>();</w:t>
      </w:r>
    </w:p>
    <w:p w14:paraId="0A5107A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your account number: ");</w:t>
      </w:r>
    </w:p>
    <w:p w14:paraId="619FABA5" w14:textId="77777777" w:rsidR="00E034F1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int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 xml:space="preserve"> = </w:t>
      </w:r>
      <w:proofErr w:type="spellStart"/>
      <w:r w:rsidRPr="009B2C42">
        <w:rPr>
          <w:sz w:val="24"/>
        </w:rPr>
        <w:t>scanner.nextInt</w:t>
      </w:r>
      <w:proofErr w:type="spellEnd"/>
      <w:r w:rsidRPr="009B2C42">
        <w:rPr>
          <w:sz w:val="24"/>
        </w:rPr>
        <w:t>();</w:t>
      </w:r>
    </w:p>
    <w:p w14:paraId="4588BD32" w14:textId="77777777" w:rsidR="00E034F1" w:rsidRPr="009B2C42" w:rsidRDefault="00E034F1" w:rsidP="00E034F1">
      <w:pPr>
        <w:ind w:left="1480"/>
        <w:rPr>
          <w:sz w:val="24"/>
        </w:rPr>
      </w:pPr>
    </w:p>
    <w:p w14:paraId="29CF025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your initial balance: ");</w:t>
      </w:r>
    </w:p>
    <w:p w14:paraId="059A12B6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int </w:t>
      </w:r>
      <w:proofErr w:type="spellStart"/>
      <w:r w:rsidRPr="009B2C42">
        <w:rPr>
          <w:sz w:val="24"/>
        </w:rPr>
        <w:t>initialBalance</w:t>
      </w:r>
      <w:proofErr w:type="spellEnd"/>
      <w:r w:rsidRPr="009B2C42">
        <w:rPr>
          <w:sz w:val="24"/>
        </w:rPr>
        <w:t xml:space="preserve"> = </w:t>
      </w:r>
      <w:proofErr w:type="spellStart"/>
      <w:r w:rsidRPr="009B2C42">
        <w:rPr>
          <w:sz w:val="24"/>
        </w:rPr>
        <w:t>scanner.nextInt</w:t>
      </w:r>
      <w:proofErr w:type="spellEnd"/>
      <w:r w:rsidRPr="009B2C42">
        <w:rPr>
          <w:sz w:val="24"/>
        </w:rPr>
        <w:t>();</w:t>
      </w:r>
    </w:p>
    <w:p w14:paraId="3BAAAC29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BankAccount</w:t>
      </w:r>
      <w:proofErr w:type="spellEnd"/>
      <w:r w:rsidRPr="009B2C42">
        <w:rPr>
          <w:sz w:val="24"/>
        </w:rPr>
        <w:t xml:space="preserve"> account = new </w:t>
      </w:r>
      <w:proofErr w:type="spellStart"/>
      <w:r w:rsidRPr="009B2C42">
        <w:rPr>
          <w:sz w:val="24"/>
        </w:rPr>
        <w:t>BankAccount</w:t>
      </w:r>
      <w:proofErr w:type="spellEnd"/>
      <w:r w:rsidRPr="009B2C42">
        <w:rPr>
          <w:sz w:val="24"/>
        </w:rPr>
        <w:t xml:space="preserve">(name,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 xml:space="preserve">, </w:t>
      </w:r>
      <w:proofErr w:type="spellStart"/>
      <w:r w:rsidRPr="009B2C42">
        <w:rPr>
          <w:sz w:val="24"/>
        </w:rPr>
        <w:t>initialBalance</w:t>
      </w:r>
      <w:proofErr w:type="spellEnd"/>
      <w:r w:rsidRPr="009B2C42">
        <w:rPr>
          <w:sz w:val="24"/>
        </w:rPr>
        <w:t>);</w:t>
      </w:r>
    </w:p>
    <w:p w14:paraId="5845B689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amount to withdraw: ");</w:t>
      </w:r>
    </w:p>
    <w:p w14:paraId="057894BE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int 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 xml:space="preserve"> = </w:t>
      </w:r>
      <w:proofErr w:type="spellStart"/>
      <w:r w:rsidRPr="009B2C42">
        <w:rPr>
          <w:sz w:val="24"/>
        </w:rPr>
        <w:t>scanner.nextInt</w:t>
      </w:r>
      <w:proofErr w:type="spellEnd"/>
      <w:r w:rsidRPr="009B2C42">
        <w:rPr>
          <w:sz w:val="24"/>
        </w:rPr>
        <w:t>();</w:t>
      </w:r>
    </w:p>
    <w:p w14:paraId="7DEEF0DF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account.withdraw</w:t>
      </w:r>
      <w:proofErr w:type="spellEnd"/>
      <w:r w:rsidRPr="009B2C42">
        <w:rPr>
          <w:sz w:val="24"/>
        </w:rPr>
        <w:t>(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>);</w:t>
      </w:r>
    </w:p>
    <w:p w14:paraId="529B8F86" w14:textId="77777777" w:rsidR="00E034F1" w:rsidRPr="009B2C42" w:rsidRDefault="00E034F1" w:rsidP="00E034F1">
      <w:pPr>
        <w:ind w:left="1480"/>
        <w:rPr>
          <w:sz w:val="24"/>
        </w:rPr>
      </w:pPr>
    </w:p>
    <w:p w14:paraId="34DDF2E7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amount to deposit: ");</w:t>
      </w:r>
    </w:p>
    <w:p w14:paraId="41BC5EFC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int 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 xml:space="preserve"> = </w:t>
      </w:r>
      <w:proofErr w:type="spellStart"/>
      <w:r w:rsidRPr="009B2C42">
        <w:rPr>
          <w:sz w:val="24"/>
        </w:rPr>
        <w:t>scanner.nextInt</w:t>
      </w:r>
      <w:proofErr w:type="spellEnd"/>
      <w:r w:rsidRPr="009B2C42">
        <w:rPr>
          <w:sz w:val="24"/>
        </w:rPr>
        <w:t>();</w:t>
      </w:r>
    </w:p>
    <w:p w14:paraId="7294C5EE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account.deposit</w:t>
      </w:r>
      <w:proofErr w:type="spellEnd"/>
      <w:r w:rsidRPr="009B2C42">
        <w:rPr>
          <w:sz w:val="24"/>
        </w:rPr>
        <w:t>(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>);</w:t>
      </w:r>
    </w:p>
    <w:p w14:paraId="6A760B6D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("Final Amount: " + </w:t>
      </w:r>
      <w:proofErr w:type="spellStart"/>
      <w:r w:rsidRPr="009B2C42">
        <w:rPr>
          <w:sz w:val="24"/>
        </w:rPr>
        <w:t>account.currentBalance</w:t>
      </w:r>
      <w:proofErr w:type="spellEnd"/>
      <w:r w:rsidRPr="009B2C42">
        <w:rPr>
          <w:sz w:val="24"/>
        </w:rPr>
        <w:t>);</w:t>
      </w:r>
    </w:p>
    <w:p w14:paraId="56D7E5F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scanner.close</w:t>
      </w:r>
      <w:proofErr w:type="spellEnd"/>
      <w:r w:rsidRPr="009B2C42">
        <w:rPr>
          <w:sz w:val="24"/>
        </w:rPr>
        <w:t>();</w:t>
      </w:r>
    </w:p>
    <w:p w14:paraId="339D595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}</w:t>
      </w:r>
    </w:p>
    <w:p w14:paraId="3678618D" w14:textId="77777777" w:rsidR="00E034F1" w:rsidRDefault="00E034F1" w:rsidP="00E034F1">
      <w:pPr>
        <w:ind w:left="1480"/>
        <w:rPr>
          <w:sz w:val="24"/>
        </w:rPr>
      </w:pPr>
      <w:r w:rsidRPr="009B2C42">
        <w:rPr>
          <w:sz w:val="24"/>
        </w:rPr>
        <w:t>}</w:t>
      </w:r>
    </w:p>
    <w:p w14:paraId="434331FE" w14:textId="77777777" w:rsidR="00E034F1" w:rsidRDefault="00E034F1" w:rsidP="00E034F1">
      <w:pPr>
        <w:ind w:left="1480"/>
        <w:rPr>
          <w:sz w:val="24"/>
        </w:rPr>
      </w:pPr>
    </w:p>
    <w:p w14:paraId="03E1B9F7" w14:textId="77777777" w:rsidR="00E034F1" w:rsidRDefault="00E034F1" w:rsidP="00E034F1">
      <w:pPr>
        <w:ind w:left="1480"/>
        <w:rPr>
          <w:sz w:val="24"/>
        </w:rPr>
      </w:pPr>
    </w:p>
    <w:p w14:paraId="05A7E04C" w14:textId="77777777" w:rsidR="00E034F1" w:rsidRDefault="00E034F1" w:rsidP="00E034F1">
      <w:pPr>
        <w:ind w:left="1480"/>
        <w:rPr>
          <w:sz w:val="24"/>
        </w:rPr>
      </w:pPr>
      <w:r>
        <w:rPr>
          <w:sz w:val="24"/>
        </w:rPr>
        <w:t>Output:</w:t>
      </w:r>
    </w:p>
    <w:p w14:paraId="1454737E" w14:textId="77777777" w:rsidR="00E034F1" w:rsidRDefault="00E034F1" w:rsidP="00E034F1">
      <w:pPr>
        <w:ind w:left="1480"/>
        <w:rPr>
          <w:sz w:val="24"/>
        </w:rPr>
      </w:pPr>
    </w:p>
    <w:p w14:paraId="06DF5EE0" w14:textId="6230E59C" w:rsidR="00E034F1" w:rsidRDefault="00394D40" w:rsidP="00E034F1">
      <w:pPr>
        <w:ind w:left="1480"/>
        <w:rPr>
          <w:sz w:val="24"/>
        </w:rPr>
      </w:pPr>
      <w:r w:rsidRPr="00394D40">
        <w:rPr>
          <w:noProof/>
          <w:sz w:val="24"/>
        </w:rPr>
        <w:lastRenderedPageBreak/>
        <w:drawing>
          <wp:inline distT="0" distB="0" distL="0" distR="0" wp14:anchorId="08E57AF3" wp14:editId="68625252">
            <wp:extent cx="5608205" cy="1433689"/>
            <wp:effectExtent l="0" t="0" r="0" b="0"/>
            <wp:docPr id="20174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24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8412" cy="14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7065" w14:textId="77777777" w:rsidR="00E034F1" w:rsidRDefault="00E034F1" w:rsidP="00E034F1">
      <w:pPr>
        <w:ind w:left="1480"/>
        <w:rPr>
          <w:sz w:val="24"/>
        </w:rPr>
      </w:pPr>
    </w:p>
    <w:p w14:paraId="49AFB54C" w14:textId="77777777" w:rsidR="00E034F1" w:rsidRDefault="00E034F1" w:rsidP="00E034F1">
      <w:pPr>
        <w:ind w:left="1480"/>
        <w:rPr>
          <w:sz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724"/>
        <w:gridCol w:w="2719"/>
        <w:gridCol w:w="6107"/>
      </w:tblGrid>
      <w:tr w:rsidR="00E034F1" w:rsidRPr="000565E9" w14:paraId="0303034F" w14:textId="77777777" w:rsidTr="0047380B">
        <w:trPr>
          <w:trHeight w:val="639"/>
        </w:trPr>
        <w:tc>
          <w:tcPr>
            <w:tcW w:w="678" w:type="dxa"/>
          </w:tcPr>
          <w:p w14:paraId="74CAFFF2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2AC9D0DD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 w:rsidRPr="000565E9"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1B5E8222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13B30FA5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 w:rsidRPr="000565E9"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576BF6BF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3E5D401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 w:rsidRPr="000565E9"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:rsidR="00E034F1" w:rsidRPr="000565E9" w14:paraId="00E40906" w14:textId="77777777" w:rsidTr="0047380B">
        <w:trPr>
          <w:trHeight w:val="632"/>
        </w:trPr>
        <w:tc>
          <w:tcPr>
            <w:tcW w:w="678" w:type="dxa"/>
          </w:tcPr>
          <w:p w14:paraId="25A2921E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  1</w:t>
            </w:r>
          </w:p>
        </w:tc>
        <w:tc>
          <w:tcPr>
            <w:tcW w:w="2719" w:type="dxa"/>
          </w:tcPr>
          <w:p w14:paraId="68CC4704" w14:textId="77777777" w:rsidR="00E034F1" w:rsidRPr="000565E9" w:rsidRDefault="00E034F1" w:rsidP="0047380B">
            <w:pPr>
              <w:pStyle w:val="ListParagraph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;</w:t>
            </w:r>
          </w:p>
        </w:tc>
        <w:tc>
          <w:tcPr>
            <w:tcW w:w="6107" w:type="dxa"/>
          </w:tcPr>
          <w:p w14:paraId="7FCD452F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; is expected at end</w:t>
            </w:r>
          </w:p>
        </w:tc>
      </w:tr>
      <w:tr w:rsidR="00E034F1" w:rsidRPr="000565E9" w14:paraId="3B3E13CA" w14:textId="77777777" w:rsidTr="0047380B">
        <w:trPr>
          <w:trHeight w:val="543"/>
        </w:trPr>
        <w:tc>
          <w:tcPr>
            <w:tcW w:w="678" w:type="dxa"/>
          </w:tcPr>
          <w:p w14:paraId="473AE2DA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391D9D76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          </w:t>
            </w:r>
            <w:r>
              <w:rPr>
                <w:sz w:val="22"/>
                <w:szCs w:val="22"/>
              </w:rPr>
              <w:t xml:space="preserve">  </w:t>
            </w:r>
            <w:r w:rsidRPr="000565E9">
              <w:rPr>
                <w:sz w:val="22"/>
                <w:szCs w:val="22"/>
              </w:rPr>
              <w:t xml:space="preserve"> Int t</w:t>
            </w:r>
          </w:p>
        </w:tc>
        <w:tc>
          <w:tcPr>
            <w:tcW w:w="6107" w:type="dxa"/>
          </w:tcPr>
          <w:p w14:paraId="402E9C1F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Without declaring the compiler cannot execute the</w:t>
            </w:r>
          </w:p>
          <w:p w14:paraId="57282C73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program.</w:t>
            </w:r>
          </w:p>
        </w:tc>
      </w:tr>
    </w:tbl>
    <w:p w14:paraId="578A0852" w14:textId="77777777" w:rsidR="00E034F1" w:rsidRPr="005C0C92" w:rsidRDefault="00E034F1" w:rsidP="00E034F1">
      <w:pPr>
        <w:ind w:left="1480"/>
        <w:rPr>
          <w:sz w:val="24"/>
        </w:rPr>
      </w:pPr>
    </w:p>
    <w:p w14:paraId="3EDBB0BE" w14:textId="656E06C1" w:rsidR="00BD68FE" w:rsidRDefault="00BD68FE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18211ED7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6F90AF5D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6BB29324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3C8F6E5A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67FA6F9A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99A7B69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D3F9B11" w14:textId="50D8E6FC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  <w:r>
        <w:rPr>
          <w:rFonts w:ascii="Algerian" w:hAnsi="Algerian"/>
          <w:sz w:val="24"/>
        </w:rPr>
        <w:t>Week-4</w:t>
      </w:r>
    </w:p>
    <w:p w14:paraId="587A8F79" w14:textId="77777777" w:rsidR="00D6531D" w:rsidRPr="00B05F0F" w:rsidRDefault="00D6531D" w:rsidP="00D6531D">
      <w:pPr>
        <w:spacing w:after="0" w:line="240" w:lineRule="auto"/>
        <w:ind w:right="0"/>
        <w:rPr>
          <w:szCs w:val="28"/>
        </w:rPr>
      </w:pPr>
      <w:r w:rsidRPr="00D6531D">
        <w:rPr>
          <w:rFonts w:ascii="Arial Rounded MT Bold" w:hAnsi="Arial Rounded MT Bold"/>
          <w:szCs w:val="28"/>
        </w:rPr>
        <w:t>1)AIM</w:t>
      </w:r>
      <w:r w:rsidRPr="00B05F0F">
        <w:rPr>
          <w:szCs w:val="28"/>
        </w:rPr>
        <w:t xml:space="preserve">: </w:t>
      </w:r>
      <w:r w:rsidRPr="00B05F0F">
        <w:rPr>
          <w:sz w:val="24"/>
        </w:rPr>
        <w:t>WRITE A JAVA PROGRAM WITH CLASS NAMED “Book”. THE CLASS SHOUKD CONTAIN VARIOUS ATTRIBUTES SUCH AS TITLE, AUTHOR, YEAR OF PUBLICATION. IT SHOULD ALSO CONTAIN A CONSTRUCTOR WITH PARAMETERS WHICH INITIALIZES TITLE, AUTHOR, YEAR OF PUBLICATION AND CREATE A METHOD WHICH DISPLAYS THE DETAILS OF 2 BOOKS</w:t>
      </w:r>
      <w:r w:rsidRPr="00B05F0F">
        <w:rPr>
          <w:szCs w:val="28"/>
        </w:rPr>
        <w:t>.</w:t>
      </w:r>
    </w:p>
    <w:p w14:paraId="70DEF9CF" w14:textId="5715ECE2" w:rsidR="00D6531D" w:rsidRPr="00B05F0F" w:rsidRDefault="00D6531D" w:rsidP="00D6531D">
      <w:pPr>
        <w:spacing w:after="0" w:line="240" w:lineRule="auto"/>
        <w:ind w:right="0"/>
        <w:rPr>
          <w:rFonts w:ascii="Arial Rounded MT Bold" w:hAnsi="Arial Rounded MT Bold"/>
          <w:sz w:val="27"/>
          <w:szCs w:val="27"/>
        </w:rPr>
      </w:pPr>
      <w:r w:rsidRPr="00B05F0F">
        <w:rPr>
          <w:rFonts w:ascii="Arial Rounded MT Bold" w:hAnsi="Arial Rounded MT Bold"/>
          <w:sz w:val="27"/>
          <w:szCs w:val="27"/>
        </w:rPr>
        <w:t>PROGRAM</w:t>
      </w:r>
      <w:r w:rsidR="00B05F0F">
        <w:rPr>
          <w:rFonts w:ascii="Arial Rounded MT Bold" w:hAnsi="Arial Rounded MT Bold"/>
          <w:sz w:val="27"/>
          <w:szCs w:val="27"/>
        </w:rPr>
        <w:t>-1</w:t>
      </w:r>
      <w:r w:rsidRPr="00B05F0F">
        <w:rPr>
          <w:rFonts w:ascii="Arial Rounded MT Bold" w:hAnsi="Arial Rounded MT Bold"/>
          <w:sz w:val="27"/>
          <w:szCs w:val="27"/>
        </w:rPr>
        <w:t>:</w:t>
      </w:r>
    </w:p>
    <w:p w14:paraId="352266C5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class book </w:t>
      </w:r>
    </w:p>
    <w:p w14:paraId="03CD750D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{ </w:t>
      </w:r>
    </w:p>
    <w:p w14:paraId="7C103342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public String Title;</w:t>
      </w:r>
    </w:p>
    <w:p w14:paraId="148B6C61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public String Author;</w:t>
      </w:r>
    </w:p>
    <w:p w14:paraId="43C99363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public int </w:t>
      </w:r>
      <w:proofErr w:type="spellStart"/>
      <w:r w:rsidRPr="0074609D">
        <w:rPr>
          <w:sz w:val="24"/>
        </w:rPr>
        <w:t>YearofPublication</w:t>
      </w:r>
      <w:proofErr w:type="spellEnd"/>
      <w:r w:rsidRPr="0074609D">
        <w:rPr>
          <w:sz w:val="24"/>
        </w:rPr>
        <w:t>;</w:t>
      </w:r>
    </w:p>
    <w:p w14:paraId="2728281D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book(String Title, String </w:t>
      </w:r>
      <w:proofErr w:type="spellStart"/>
      <w:r w:rsidRPr="0074609D">
        <w:rPr>
          <w:sz w:val="24"/>
        </w:rPr>
        <w:t>Author,int</w:t>
      </w:r>
      <w:proofErr w:type="spellEnd"/>
      <w:r w:rsidRPr="0074609D">
        <w:rPr>
          <w:sz w:val="24"/>
        </w:rPr>
        <w:t xml:space="preserve"> </w:t>
      </w:r>
      <w:proofErr w:type="spellStart"/>
      <w:r w:rsidRPr="0074609D">
        <w:rPr>
          <w:sz w:val="24"/>
        </w:rPr>
        <w:t>YearofPublication</w:t>
      </w:r>
      <w:proofErr w:type="spellEnd"/>
      <w:r w:rsidRPr="0074609D">
        <w:rPr>
          <w:sz w:val="24"/>
        </w:rPr>
        <w:t>)</w:t>
      </w:r>
    </w:p>
    <w:p w14:paraId="4A97B0A2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>{</w:t>
      </w:r>
    </w:p>
    <w:p w14:paraId="3860175C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</w:t>
      </w:r>
      <w:proofErr w:type="spellStart"/>
      <w:r w:rsidRPr="0074609D">
        <w:rPr>
          <w:sz w:val="24"/>
        </w:rPr>
        <w:t>this.Title</w:t>
      </w:r>
      <w:proofErr w:type="spellEnd"/>
      <w:r w:rsidRPr="0074609D">
        <w:rPr>
          <w:sz w:val="24"/>
        </w:rPr>
        <w:t>=Title;</w:t>
      </w:r>
    </w:p>
    <w:p w14:paraId="596CFC76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</w:t>
      </w:r>
      <w:proofErr w:type="spellStart"/>
      <w:r w:rsidRPr="0074609D">
        <w:rPr>
          <w:sz w:val="24"/>
        </w:rPr>
        <w:t>this.Author</w:t>
      </w:r>
      <w:proofErr w:type="spellEnd"/>
      <w:r w:rsidRPr="0074609D">
        <w:rPr>
          <w:sz w:val="24"/>
        </w:rPr>
        <w:t>=Author;</w:t>
      </w:r>
    </w:p>
    <w:p w14:paraId="451E251E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</w:t>
      </w:r>
      <w:proofErr w:type="spellStart"/>
      <w:r w:rsidRPr="0074609D">
        <w:rPr>
          <w:sz w:val="24"/>
        </w:rPr>
        <w:t>this.YearofPublication</w:t>
      </w:r>
      <w:proofErr w:type="spellEnd"/>
      <w:r w:rsidRPr="0074609D">
        <w:rPr>
          <w:sz w:val="24"/>
        </w:rPr>
        <w:t xml:space="preserve">= </w:t>
      </w:r>
      <w:proofErr w:type="spellStart"/>
      <w:r w:rsidRPr="0074609D">
        <w:rPr>
          <w:sz w:val="24"/>
        </w:rPr>
        <w:t>YearofPublication</w:t>
      </w:r>
      <w:proofErr w:type="spellEnd"/>
      <w:r w:rsidRPr="0074609D">
        <w:rPr>
          <w:sz w:val="24"/>
        </w:rPr>
        <w:t>;</w:t>
      </w:r>
    </w:p>
    <w:p w14:paraId="3082B91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</w:p>
    <w:p w14:paraId="2204060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>}</w:t>
      </w:r>
    </w:p>
    <w:p w14:paraId="0F68A78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public void Details()</w:t>
      </w:r>
    </w:p>
    <w:p w14:paraId="3CF04747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{</w:t>
      </w:r>
    </w:p>
    <w:p w14:paraId="68EB4914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</w:t>
      </w:r>
      <w:proofErr w:type="spellStart"/>
      <w:r w:rsidRPr="0074609D">
        <w:rPr>
          <w:sz w:val="24"/>
        </w:rPr>
        <w:t>System.out.println</w:t>
      </w:r>
      <w:proofErr w:type="spellEnd"/>
      <w:r w:rsidRPr="0074609D">
        <w:rPr>
          <w:sz w:val="24"/>
        </w:rPr>
        <w:t>("Title of the book:"+Title);</w:t>
      </w:r>
    </w:p>
    <w:p w14:paraId="255F7FC0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</w:t>
      </w:r>
      <w:proofErr w:type="spellStart"/>
      <w:r w:rsidRPr="0074609D">
        <w:rPr>
          <w:sz w:val="24"/>
        </w:rPr>
        <w:t>System.out.println</w:t>
      </w:r>
      <w:proofErr w:type="spellEnd"/>
      <w:r w:rsidRPr="0074609D">
        <w:rPr>
          <w:sz w:val="24"/>
        </w:rPr>
        <w:t>("Author of the book:"+Author);</w:t>
      </w:r>
    </w:p>
    <w:p w14:paraId="5BB4A969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</w:t>
      </w:r>
      <w:proofErr w:type="spellStart"/>
      <w:r w:rsidRPr="0074609D">
        <w:rPr>
          <w:sz w:val="24"/>
        </w:rPr>
        <w:t>System.out.println</w:t>
      </w:r>
      <w:proofErr w:type="spellEnd"/>
      <w:r w:rsidRPr="0074609D">
        <w:rPr>
          <w:sz w:val="24"/>
        </w:rPr>
        <w:t>("Year of Publication of the book:"+</w:t>
      </w:r>
      <w:proofErr w:type="spellStart"/>
      <w:r w:rsidRPr="0074609D">
        <w:rPr>
          <w:sz w:val="24"/>
        </w:rPr>
        <w:t>YearofPublication</w:t>
      </w:r>
      <w:proofErr w:type="spellEnd"/>
      <w:r w:rsidRPr="0074609D">
        <w:rPr>
          <w:sz w:val="24"/>
        </w:rPr>
        <w:t>);</w:t>
      </w:r>
    </w:p>
    <w:p w14:paraId="3CD417F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}</w:t>
      </w:r>
    </w:p>
    <w:p w14:paraId="2FA8D52C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public static void main(String </w:t>
      </w:r>
      <w:proofErr w:type="spellStart"/>
      <w:r w:rsidRPr="0074609D">
        <w:rPr>
          <w:sz w:val="24"/>
        </w:rPr>
        <w:t>args</w:t>
      </w:r>
      <w:proofErr w:type="spellEnd"/>
      <w:r w:rsidRPr="0074609D">
        <w:rPr>
          <w:sz w:val="24"/>
        </w:rPr>
        <w:t>[])</w:t>
      </w:r>
    </w:p>
    <w:p w14:paraId="7B06BC6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{</w:t>
      </w:r>
    </w:p>
    <w:p w14:paraId="4C7740FE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book b1=new book("JAVA Programming Language", "Dr.Suresh",2020);</w:t>
      </w:r>
    </w:p>
    <w:p w14:paraId="16052E50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lastRenderedPageBreak/>
        <w:t xml:space="preserve">       b1.Details() ;</w:t>
      </w:r>
    </w:p>
    <w:p w14:paraId="5FCE64F7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book b2=new book("Physics", "Dr.Sujata",2009);</w:t>
      </w:r>
    </w:p>
    <w:p w14:paraId="0C043086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b2.Details();</w:t>
      </w:r>
    </w:p>
    <w:p w14:paraId="17C64186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}               </w:t>
      </w:r>
    </w:p>
    <w:p w14:paraId="2BCC780A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>}</w:t>
      </w:r>
    </w:p>
    <w:p w14:paraId="5E25E09D" w14:textId="77777777" w:rsid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OUTPUT:</w:t>
      </w:r>
    </w:p>
    <w:p w14:paraId="0D035B1E" w14:textId="4162C2AA" w:rsidR="008A173A" w:rsidRPr="00D6531D" w:rsidRDefault="0027106F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27106F">
        <w:rPr>
          <w:rFonts w:ascii="Arial Rounded MT Bold" w:hAnsi="Arial Rounded MT Bold"/>
          <w:noProof/>
          <w:szCs w:val="28"/>
        </w:rPr>
        <w:drawing>
          <wp:inline distT="0" distB="0" distL="0" distR="0" wp14:anchorId="04D2C210" wp14:editId="2CFA680F">
            <wp:extent cx="6584950" cy="1679575"/>
            <wp:effectExtent l="0" t="0" r="6350" b="0"/>
            <wp:docPr id="61570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89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BDBA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 xml:space="preserve"> </w:t>
      </w:r>
    </w:p>
    <w:p w14:paraId="1E39FD58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ERROR TABLE:</w:t>
      </w:r>
    </w:p>
    <w:tbl>
      <w:tblPr>
        <w:tblStyle w:val="TableGrid0"/>
        <w:tblW w:w="0" w:type="auto"/>
        <w:tblInd w:w="988" w:type="dxa"/>
        <w:tblLook w:val="04A0" w:firstRow="1" w:lastRow="0" w:firstColumn="1" w:lastColumn="0" w:noHBand="0" w:noVBand="1"/>
      </w:tblPr>
      <w:tblGrid>
        <w:gridCol w:w="2414"/>
        <w:gridCol w:w="3387"/>
        <w:gridCol w:w="3397"/>
      </w:tblGrid>
      <w:tr w:rsidR="00BC0412" w:rsidRPr="00BC0412" w14:paraId="4BA44164" w14:textId="77777777" w:rsidTr="00BC0412"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CF4DD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BC0412">
              <w:rPr>
                <w:rFonts w:ascii="Arial Rounded MT Bold" w:hAnsi="Arial Rounded MT Bold"/>
                <w:b/>
                <w:bCs/>
                <w:szCs w:val="28"/>
              </w:rPr>
              <w:t>Error Type</w:t>
            </w:r>
          </w:p>
        </w:tc>
        <w:tc>
          <w:tcPr>
            <w:tcW w:w="3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2265"/>
            </w:tblGrid>
            <w:tr w:rsidR="00BC0412" w:rsidRPr="00BC0412" w14:paraId="7AEB03B1" w14:textId="77777777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87A67C0" w14:textId="77777777" w:rsidR="00BC0412" w:rsidRPr="00BC0412" w:rsidRDefault="00BC0412" w:rsidP="00BC0412">
                  <w:pPr>
                    <w:spacing w:after="0" w:line="240" w:lineRule="auto"/>
                    <w:ind w:right="0"/>
                    <w:rPr>
                      <w:rFonts w:ascii="Arial Rounded MT Bold" w:hAnsi="Arial Rounded MT Bold"/>
                      <w:b/>
                      <w:bCs/>
                      <w:szCs w:val="28"/>
                    </w:rPr>
                  </w:pPr>
                  <w:r w:rsidRPr="00BC0412">
                    <w:rPr>
                      <w:rFonts w:ascii="Arial Rounded MT Bold" w:hAnsi="Arial Rounded MT Bold"/>
                      <w:b/>
                      <w:bCs/>
                      <w:szCs w:val="28"/>
                    </w:rPr>
                    <w:t>Incorrect Code</w:t>
                  </w:r>
                </w:p>
              </w:tc>
            </w:tr>
          </w:tbl>
          <w:p w14:paraId="24F9A06D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vanish/>
                <w:szCs w:val="28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BC0412" w:rsidRPr="00BC0412" w14:paraId="7C1855A2" w14:textId="77777777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178C4AA5" w14:textId="77777777" w:rsidR="00BC0412" w:rsidRPr="00BC0412" w:rsidRDefault="00BC0412" w:rsidP="00BC0412">
                  <w:pPr>
                    <w:spacing w:after="0" w:line="240" w:lineRule="auto"/>
                    <w:ind w:right="0"/>
                    <w:rPr>
                      <w:rFonts w:ascii="Arial Rounded MT Bold" w:hAnsi="Arial Rounded MT Bold"/>
                      <w:b/>
                      <w:bCs/>
                      <w:vanish/>
                      <w:szCs w:val="28"/>
                    </w:rPr>
                  </w:pPr>
                </w:p>
              </w:tc>
            </w:tr>
          </w:tbl>
          <w:p w14:paraId="4C9A22CF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</w:p>
        </w:tc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63BE3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BC0412">
              <w:rPr>
                <w:rFonts w:ascii="Arial Rounded MT Bold" w:hAnsi="Arial Rounded MT Bold"/>
                <w:b/>
                <w:bCs/>
                <w:szCs w:val="28"/>
              </w:rPr>
              <w:t>Corrected Code</w:t>
            </w:r>
          </w:p>
        </w:tc>
      </w:tr>
      <w:tr w:rsidR="00BC0412" w:rsidRPr="00BC0412" w14:paraId="7F71C972" w14:textId="77777777" w:rsidTr="00BC0412"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D6F91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BC0412">
              <w:rPr>
                <w:rFonts w:ascii="Arial Rounded MT Bold" w:hAnsi="Arial Rounded MT Bold"/>
                <w:b/>
                <w:bCs/>
                <w:szCs w:val="28"/>
              </w:rPr>
              <w:t>Class Name Capitalization</w:t>
            </w:r>
          </w:p>
        </w:tc>
        <w:tc>
          <w:tcPr>
            <w:tcW w:w="3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1080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BC0412">
              <w:rPr>
                <w:rFonts w:ascii="Arial Rounded MT Bold" w:hAnsi="Arial Rounded MT Bold"/>
                <w:szCs w:val="28"/>
              </w:rPr>
              <w:t>public class book</w:t>
            </w:r>
          </w:p>
        </w:tc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BDE08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BC0412">
              <w:rPr>
                <w:rFonts w:ascii="Arial Rounded MT Bold" w:hAnsi="Arial Rounded MT Bold"/>
                <w:szCs w:val="28"/>
              </w:rPr>
              <w:t xml:space="preserve">public class Book (Java follows </w:t>
            </w:r>
            <w:proofErr w:type="spellStart"/>
            <w:r w:rsidRPr="00BC0412">
              <w:rPr>
                <w:rFonts w:ascii="Arial Rounded MT Bold" w:hAnsi="Arial Rounded MT Bold"/>
                <w:szCs w:val="28"/>
              </w:rPr>
              <w:t>PascalCase</w:t>
            </w:r>
            <w:proofErr w:type="spellEnd"/>
            <w:r w:rsidRPr="00BC0412">
              <w:rPr>
                <w:rFonts w:ascii="Arial Rounded MT Bold" w:hAnsi="Arial Rounded MT Bold"/>
                <w:szCs w:val="28"/>
              </w:rPr>
              <w:t xml:space="preserve"> for class names)</w:t>
            </w:r>
          </w:p>
        </w:tc>
      </w:tr>
      <w:tr w:rsidR="00BC0412" w:rsidRPr="00BC0412" w14:paraId="57B008E2" w14:textId="77777777" w:rsidTr="00BC0412"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A1406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BC0412">
              <w:rPr>
                <w:rFonts w:ascii="Arial Rounded MT Bold" w:hAnsi="Arial Rounded MT Bold"/>
                <w:b/>
                <w:bCs/>
                <w:szCs w:val="28"/>
              </w:rPr>
              <w:t>Constructor Name Mismatch</w:t>
            </w:r>
          </w:p>
        </w:tc>
        <w:tc>
          <w:tcPr>
            <w:tcW w:w="3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FC86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BC0412">
              <w:rPr>
                <w:rFonts w:ascii="Arial Rounded MT Bold" w:hAnsi="Arial Rounded MT Bold"/>
                <w:szCs w:val="28"/>
              </w:rPr>
              <w:t>new book(...)</w:t>
            </w:r>
          </w:p>
        </w:tc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A926C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BC0412">
              <w:rPr>
                <w:rFonts w:ascii="Arial Rounded MT Bold" w:hAnsi="Arial Rounded MT Bold"/>
                <w:szCs w:val="28"/>
              </w:rPr>
              <w:t>new Book(...) (Constructor name must match class name)</w:t>
            </w:r>
          </w:p>
        </w:tc>
      </w:tr>
    </w:tbl>
    <w:p w14:paraId="1751A32A" w14:textId="77777777" w:rsidR="00BC0412" w:rsidRPr="00BC0412" w:rsidRDefault="00BC0412" w:rsidP="00BC0412">
      <w:pPr>
        <w:spacing w:after="0" w:line="240" w:lineRule="auto"/>
        <w:ind w:right="0"/>
        <w:rPr>
          <w:rFonts w:ascii="Arial Rounded MT Bold" w:hAnsi="Arial Rounded MT Bold"/>
          <w:b/>
          <w:bCs/>
          <w:szCs w:val="28"/>
        </w:rPr>
      </w:pPr>
    </w:p>
    <w:p w14:paraId="5810C102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CLASS DIAGRAM:</w:t>
      </w:r>
    </w:p>
    <w:p w14:paraId="0DE65EF4" w14:textId="77777777" w:rsidR="00095887" w:rsidRPr="00095887" w:rsidRDefault="00095887" w:rsidP="00095887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095887">
        <w:rPr>
          <w:rFonts w:ascii="Arial Rounded MT Bold" w:hAnsi="Arial Rounded MT Bold"/>
          <w:szCs w:val="28"/>
        </w:rPr>
        <w:t xml:space="preserve">         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095887" w:rsidRPr="00095887" w14:paraId="6B4C32F5" w14:textId="77777777" w:rsidTr="00095887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569E4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095887">
              <w:rPr>
                <w:rFonts w:ascii="Arial Rounded MT Bold" w:hAnsi="Arial Rounded MT Bold"/>
                <w:b/>
                <w:bCs/>
                <w:szCs w:val="28"/>
              </w:rPr>
              <w:t xml:space="preserve">   Book</w:t>
            </w:r>
          </w:p>
        </w:tc>
      </w:tr>
      <w:tr w:rsidR="00095887" w:rsidRPr="00095887" w14:paraId="039B45D8" w14:textId="77777777" w:rsidTr="00095887">
        <w:trPr>
          <w:trHeight w:val="662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BC6C1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-  title: String     </w:t>
            </w:r>
          </w:p>
          <w:p w14:paraId="2714CDBB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-  author: String    </w:t>
            </w:r>
          </w:p>
          <w:p w14:paraId="64253CD3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-  </w:t>
            </w:r>
            <w:proofErr w:type="spellStart"/>
            <w:r w:rsidRPr="00095887">
              <w:rPr>
                <w:rFonts w:ascii="Arial Rounded MT Bold" w:hAnsi="Arial Rounded MT Bold"/>
                <w:szCs w:val="28"/>
              </w:rPr>
              <w:t>yearOfPublication</w:t>
            </w:r>
            <w:proofErr w:type="spellEnd"/>
            <w:r w:rsidRPr="00095887">
              <w:rPr>
                <w:rFonts w:ascii="Arial Rounded MT Bold" w:hAnsi="Arial Rounded MT Bold"/>
                <w:szCs w:val="28"/>
              </w:rPr>
              <w:t>: int</w:t>
            </w:r>
          </w:p>
        </w:tc>
      </w:tr>
      <w:tr w:rsidR="00095887" w:rsidRPr="00095887" w14:paraId="4CEFA5C9" w14:textId="77777777" w:rsidTr="00095887">
        <w:trPr>
          <w:trHeight w:val="1117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3251D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+  Book(title: String, author: String,                      </w:t>
            </w:r>
            <w:proofErr w:type="spellStart"/>
            <w:r w:rsidRPr="00095887">
              <w:rPr>
                <w:rFonts w:ascii="Arial Rounded MT Bold" w:hAnsi="Arial Rounded MT Bold"/>
                <w:szCs w:val="28"/>
              </w:rPr>
              <w:t>yearOfPublication</w:t>
            </w:r>
            <w:proofErr w:type="spellEnd"/>
            <w:r w:rsidRPr="00095887">
              <w:rPr>
                <w:rFonts w:ascii="Arial Rounded MT Bold" w:hAnsi="Arial Rounded MT Bold"/>
                <w:szCs w:val="28"/>
              </w:rPr>
              <w:t xml:space="preserve">: int) </w:t>
            </w:r>
          </w:p>
          <w:p w14:paraId="1D43CBD7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 +  </w:t>
            </w:r>
            <w:proofErr w:type="spellStart"/>
            <w:r w:rsidRPr="00095887">
              <w:rPr>
                <w:rFonts w:ascii="Arial Rounded MT Bold" w:hAnsi="Arial Rounded MT Bold"/>
                <w:szCs w:val="28"/>
              </w:rPr>
              <w:t>displayDetails</w:t>
            </w:r>
            <w:proofErr w:type="spellEnd"/>
            <w:r w:rsidRPr="00095887">
              <w:rPr>
                <w:rFonts w:ascii="Arial Rounded MT Bold" w:hAnsi="Arial Rounded MT Bold"/>
                <w:szCs w:val="28"/>
              </w:rPr>
              <w:t>(): void</w:t>
            </w:r>
          </w:p>
        </w:tc>
      </w:tr>
    </w:tbl>
    <w:p w14:paraId="363DA7C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765A3C3B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7EC59373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IMPORTANT POINTS:</w:t>
      </w:r>
    </w:p>
    <w:p w14:paraId="7CB691E5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1. Constructor:</w:t>
      </w:r>
    </w:p>
    <w:p w14:paraId="0307E66C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•</w:t>
      </w:r>
      <w:r w:rsidRPr="008A518B">
        <w:rPr>
          <w:szCs w:val="28"/>
        </w:rPr>
        <w:tab/>
        <w:t>The constructor Book(String, String, int) is used to initialize the object when it is created.</w:t>
      </w:r>
    </w:p>
    <w:p w14:paraId="611F63D2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•</w:t>
      </w:r>
      <w:r w:rsidRPr="008A518B">
        <w:rPr>
          <w:szCs w:val="28"/>
        </w:rPr>
        <w:tab/>
        <w:t>The keyword this is used to differentiate between class attributes and constructor parameters.</w:t>
      </w:r>
    </w:p>
    <w:p w14:paraId="0C455E0A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2.Method:</w:t>
      </w:r>
    </w:p>
    <w:p w14:paraId="5C355B94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•</w:t>
      </w:r>
      <w:r w:rsidRPr="008A518B">
        <w:rPr>
          <w:szCs w:val="28"/>
        </w:rPr>
        <w:tab/>
        <w:t xml:space="preserve">The method </w:t>
      </w:r>
      <w:proofErr w:type="spellStart"/>
      <w:r w:rsidRPr="008A518B">
        <w:rPr>
          <w:szCs w:val="28"/>
        </w:rPr>
        <w:t>displayDetails</w:t>
      </w:r>
      <w:proofErr w:type="spellEnd"/>
      <w:r w:rsidRPr="008A518B">
        <w:rPr>
          <w:szCs w:val="28"/>
        </w:rPr>
        <w:t>() is used to display the book details.</w:t>
      </w:r>
    </w:p>
    <w:p w14:paraId="06073494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lastRenderedPageBreak/>
        <w:t>•</w:t>
      </w:r>
      <w:r w:rsidRPr="008A518B">
        <w:rPr>
          <w:szCs w:val="28"/>
        </w:rPr>
        <w:tab/>
        <w:t xml:space="preserve">The </w:t>
      </w:r>
      <w:proofErr w:type="spellStart"/>
      <w:r w:rsidRPr="008A518B">
        <w:rPr>
          <w:szCs w:val="28"/>
        </w:rPr>
        <w:t>System.out.println</w:t>
      </w:r>
      <w:proofErr w:type="spellEnd"/>
      <w:r w:rsidRPr="008A518B">
        <w:rPr>
          <w:szCs w:val="28"/>
        </w:rPr>
        <w:t>() method prints the details to the console.</w:t>
      </w:r>
    </w:p>
    <w:p w14:paraId="5D78D640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3. Object Creation:</w:t>
      </w:r>
    </w:p>
    <w:p w14:paraId="7FC02FD6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•</w:t>
      </w:r>
      <w:r w:rsidRPr="008A518B">
        <w:rPr>
          <w:szCs w:val="28"/>
        </w:rPr>
        <w:tab/>
        <w:t>Two objects b1 and b2 are created using the constructor.</w:t>
      </w:r>
    </w:p>
    <w:p w14:paraId="0AF815BD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6A66A3D6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2)AIM: WRITE A  JAVA PROGRAM WITH CLASS NAMED “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” WITH A STATIC VARIABLE COUNT OF INT TYPE. INTIALIZE IT TO ZERO AND A CONSTANT VARIABLE “Pi” OF TYPE DOUBLE INITIALIZED TO “3.14” AS ATTRIBUTES OF THAT CLASS. NOW DEFINE A CONSTRUCTOR FOR “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”, THAT INCREMENTS THE COUNT VARIABLE EACH TIME AN OBJECT OF “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” IS CREATED. FINALLY, PRINT THE FINAL VALUES OF ‘COUNT’ AND ‘PI’ VARIABLES AND CREATE 3 OBJECTS.</w:t>
      </w:r>
    </w:p>
    <w:p w14:paraId="7EA84113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17D56B2B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PROGRAM:</w:t>
      </w:r>
    </w:p>
    <w:p w14:paraId="717D0E6F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 xml:space="preserve">public class 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 xml:space="preserve"> {</w:t>
      </w:r>
    </w:p>
    <w:p w14:paraId="659FB2E8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  <w:t>static int count = 0;</w:t>
      </w:r>
    </w:p>
    <w:p w14:paraId="3A9F4E6A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  <w:t>static final double pi = 3.14;</w:t>
      </w:r>
    </w:p>
    <w:p w14:paraId="0C901413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0E5ECF08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66392D3C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() {</w:t>
      </w:r>
    </w:p>
    <w:p w14:paraId="3A895401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  <w:t>count++;</w:t>
      </w:r>
    </w:p>
    <w:p w14:paraId="416871D8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}</w:t>
      </w:r>
    </w:p>
    <w:p w14:paraId="5EE4503F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77E7667D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 xml:space="preserve">public static void main(String[] </w:t>
      </w:r>
      <w:proofErr w:type="spellStart"/>
      <w:r w:rsidRPr="008A518B">
        <w:rPr>
          <w:szCs w:val="28"/>
        </w:rPr>
        <w:t>args</w:t>
      </w:r>
      <w:proofErr w:type="spellEnd"/>
      <w:r w:rsidRPr="008A518B">
        <w:rPr>
          <w:szCs w:val="28"/>
        </w:rPr>
        <w:t>) {</w:t>
      </w:r>
    </w:p>
    <w:p w14:paraId="0353AEF1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 xml:space="preserve"> obj1 = new 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();</w:t>
      </w:r>
    </w:p>
    <w:p w14:paraId="3C6B0BD3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 xml:space="preserve"> obj2 = new 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();</w:t>
      </w:r>
    </w:p>
    <w:p w14:paraId="71B160F0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 xml:space="preserve"> obj3 = new 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();</w:t>
      </w:r>
    </w:p>
    <w:p w14:paraId="3CE0CC60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170D5C04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System.out.println</w:t>
      </w:r>
      <w:proofErr w:type="spellEnd"/>
      <w:r w:rsidRPr="008A518B">
        <w:rPr>
          <w:szCs w:val="28"/>
        </w:rPr>
        <w:t>("Count: " +count);</w:t>
      </w:r>
    </w:p>
    <w:p w14:paraId="768FB075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System.out.println</w:t>
      </w:r>
      <w:proofErr w:type="spellEnd"/>
      <w:r w:rsidRPr="008A518B">
        <w:rPr>
          <w:szCs w:val="28"/>
        </w:rPr>
        <w:t>("Pi: " +pi);</w:t>
      </w:r>
    </w:p>
    <w:p w14:paraId="017182C0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}</w:t>
      </w:r>
    </w:p>
    <w:p w14:paraId="7AB1B82B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}</w:t>
      </w:r>
    </w:p>
    <w:p w14:paraId="0EF34136" w14:textId="77777777" w:rsid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OUTPUT:</w:t>
      </w:r>
    </w:p>
    <w:p w14:paraId="321950D3" w14:textId="756C1498" w:rsidR="008A518B" w:rsidRDefault="005303F1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5303F1">
        <w:rPr>
          <w:rFonts w:ascii="Arial Rounded MT Bold" w:hAnsi="Arial Rounded MT Bold"/>
          <w:noProof/>
          <w:szCs w:val="28"/>
        </w:rPr>
        <w:drawing>
          <wp:inline distT="0" distB="0" distL="0" distR="0" wp14:anchorId="4E5F0188" wp14:editId="190B2FB6">
            <wp:extent cx="6584950" cy="1049020"/>
            <wp:effectExtent l="0" t="0" r="6350" b="0"/>
            <wp:docPr id="95933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384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3353" w14:textId="77777777" w:rsidR="002C3528" w:rsidRPr="00D6531D" w:rsidRDefault="002C3528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25196FBD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 xml:space="preserve"> </w:t>
      </w:r>
    </w:p>
    <w:p w14:paraId="4A973091" w14:textId="48D06412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252EF8C1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ERROR TABLE:</w:t>
      </w:r>
    </w:p>
    <w:tbl>
      <w:tblPr>
        <w:tblStyle w:val="TableGrid0"/>
        <w:tblW w:w="0" w:type="auto"/>
        <w:tblInd w:w="988" w:type="dxa"/>
        <w:tblLook w:val="04A0" w:firstRow="1" w:lastRow="0" w:firstColumn="1" w:lastColumn="0" w:noHBand="0" w:noVBand="1"/>
      </w:tblPr>
      <w:tblGrid>
        <w:gridCol w:w="2401"/>
        <w:gridCol w:w="3398"/>
        <w:gridCol w:w="3399"/>
      </w:tblGrid>
      <w:tr w:rsidR="00CF5EBF" w:rsidRPr="00CF5EBF" w14:paraId="410FD31D" w14:textId="77777777" w:rsidTr="00CF5EBF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C76A4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t>Error Type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05E73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t>Incorrect Code</w:t>
            </w: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438B2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t>Corrected Code</w:t>
            </w:r>
          </w:p>
        </w:tc>
      </w:tr>
      <w:tr w:rsidR="00CF5EBF" w:rsidRPr="00CF5EBF" w14:paraId="59EEFCED" w14:textId="77777777" w:rsidTr="00CF5EBF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2E032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t>Attempt to Modify final Variable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9DC8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CF5EBF">
              <w:rPr>
                <w:rFonts w:ascii="Arial Rounded MT Bold" w:hAnsi="Arial Rounded MT Bold"/>
                <w:szCs w:val="28"/>
              </w:rPr>
              <w:t>pi = 3.14; (if added inside the constructor or method)</w:t>
            </w: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4BD4C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CF5EBF">
              <w:rPr>
                <w:rFonts w:ascii="Arial Rounded MT Bold" w:hAnsi="Arial Rounded MT Bold"/>
                <w:szCs w:val="28"/>
              </w:rPr>
              <w:t>Remove this line (final variables cannot be reassigned)</w:t>
            </w:r>
          </w:p>
        </w:tc>
      </w:tr>
      <w:tr w:rsidR="00CF5EBF" w:rsidRPr="00CF5EBF" w14:paraId="42BF6A7C" w14:textId="77777777" w:rsidTr="00CF5EBF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9F4BA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lastRenderedPageBreak/>
              <w:t>Incorrect Class Name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E5B3D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CF5EBF">
              <w:rPr>
                <w:rFonts w:ascii="Arial Rounded MT Bold" w:hAnsi="Arial Rounded MT Bold"/>
                <w:szCs w:val="28"/>
              </w:rPr>
              <w:t xml:space="preserve">public class </w:t>
            </w:r>
            <w:proofErr w:type="spellStart"/>
            <w:r w:rsidRPr="00CF5EBF">
              <w:rPr>
                <w:rFonts w:ascii="Arial Rounded MT Bold" w:hAnsi="Arial Rounded MT Bold"/>
                <w:szCs w:val="28"/>
              </w:rPr>
              <w:t>Myclass</w:t>
            </w:r>
            <w:proofErr w:type="spellEnd"/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EFA91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CF5EBF">
              <w:rPr>
                <w:rFonts w:ascii="Arial Rounded MT Bold" w:hAnsi="Arial Rounded MT Bold"/>
                <w:szCs w:val="28"/>
              </w:rPr>
              <w:t xml:space="preserve">public class </w:t>
            </w:r>
            <w:proofErr w:type="spellStart"/>
            <w:r w:rsidRPr="00CF5EBF">
              <w:rPr>
                <w:rFonts w:ascii="Arial Rounded MT Bold" w:hAnsi="Arial Rounded MT Bold"/>
                <w:szCs w:val="28"/>
              </w:rPr>
              <w:t>MyClass</w:t>
            </w:r>
            <w:proofErr w:type="spellEnd"/>
            <w:r w:rsidRPr="00CF5EBF">
              <w:rPr>
                <w:rFonts w:ascii="Arial Rounded MT Bold" w:hAnsi="Arial Rounded MT Bold"/>
                <w:szCs w:val="28"/>
              </w:rPr>
              <w:t xml:space="preserve"> (Java follows </w:t>
            </w:r>
            <w:proofErr w:type="spellStart"/>
            <w:r w:rsidRPr="00CF5EBF">
              <w:rPr>
                <w:rFonts w:ascii="Arial Rounded MT Bold" w:hAnsi="Arial Rounded MT Bold"/>
                <w:szCs w:val="28"/>
              </w:rPr>
              <w:t>PascalCase</w:t>
            </w:r>
            <w:proofErr w:type="spellEnd"/>
            <w:r w:rsidRPr="00CF5EBF">
              <w:rPr>
                <w:rFonts w:ascii="Arial Rounded MT Bold" w:hAnsi="Arial Rounded MT Bold"/>
                <w:szCs w:val="28"/>
              </w:rPr>
              <w:t xml:space="preserve"> for class names)</w:t>
            </w:r>
          </w:p>
        </w:tc>
      </w:tr>
    </w:tbl>
    <w:p w14:paraId="08640589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00350AE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CLASS DIAGRAM:</w:t>
      </w:r>
    </w:p>
    <w:p w14:paraId="0DEFE0E4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826DA4" w:rsidRPr="00826DA4" w14:paraId="4082C067" w14:textId="77777777" w:rsidTr="00826DA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C4369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826DA4">
              <w:rPr>
                <w:rFonts w:ascii="Arial Rounded MT Bold" w:hAnsi="Arial Rounded MT Bold"/>
                <w:b/>
                <w:bCs/>
                <w:szCs w:val="28"/>
              </w:rPr>
              <w:t xml:space="preserve">  </w:t>
            </w:r>
            <w:proofErr w:type="spellStart"/>
            <w:r w:rsidRPr="00826DA4">
              <w:rPr>
                <w:rFonts w:ascii="Arial Rounded MT Bold" w:hAnsi="Arial Rounded MT Bold"/>
                <w:b/>
                <w:bCs/>
                <w:szCs w:val="28"/>
              </w:rPr>
              <w:t>MyClass</w:t>
            </w:r>
            <w:proofErr w:type="spellEnd"/>
          </w:p>
        </w:tc>
      </w:tr>
      <w:tr w:rsidR="00826DA4" w:rsidRPr="00826DA4" w14:paraId="5B365406" w14:textId="77777777" w:rsidTr="00826DA4">
        <w:trPr>
          <w:trHeight w:val="662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BFE2A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826DA4">
              <w:rPr>
                <w:rFonts w:ascii="Arial Rounded MT Bold" w:hAnsi="Arial Rounded MT Bold"/>
                <w:szCs w:val="28"/>
              </w:rPr>
              <w:t xml:space="preserve">- Count: int        </w:t>
            </w:r>
          </w:p>
          <w:p w14:paraId="13F28DCB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826DA4">
              <w:rPr>
                <w:rFonts w:ascii="Arial Rounded MT Bold" w:hAnsi="Arial Rounded MT Bold"/>
                <w:szCs w:val="28"/>
              </w:rPr>
              <w:t xml:space="preserve"> + pi: double        </w:t>
            </w:r>
          </w:p>
        </w:tc>
      </w:tr>
      <w:tr w:rsidR="00826DA4" w:rsidRPr="00826DA4" w14:paraId="3D72F15C" w14:textId="77777777" w:rsidTr="00826DA4">
        <w:trPr>
          <w:trHeight w:val="1117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B9F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826DA4">
              <w:rPr>
                <w:rFonts w:ascii="Arial Rounded MT Bold" w:hAnsi="Arial Rounded MT Bold"/>
                <w:szCs w:val="28"/>
              </w:rPr>
              <w:t xml:space="preserve"> + </w:t>
            </w:r>
            <w:proofErr w:type="spellStart"/>
            <w:r w:rsidRPr="00826DA4">
              <w:rPr>
                <w:rFonts w:ascii="Arial Rounded MT Bold" w:hAnsi="Arial Rounded MT Bold"/>
                <w:szCs w:val="28"/>
              </w:rPr>
              <w:t>MyClass</w:t>
            </w:r>
            <w:proofErr w:type="spellEnd"/>
            <w:r w:rsidRPr="00826DA4">
              <w:rPr>
                <w:rFonts w:ascii="Arial Rounded MT Bold" w:hAnsi="Arial Rounded MT Bold"/>
                <w:szCs w:val="28"/>
              </w:rPr>
              <w:t xml:space="preserve">()         </w:t>
            </w:r>
          </w:p>
          <w:p w14:paraId="62C1BCC0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826DA4">
              <w:rPr>
                <w:rFonts w:ascii="Arial Rounded MT Bold" w:hAnsi="Arial Rounded MT Bold"/>
                <w:szCs w:val="28"/>
              </w:rPr>
              <w:t xml:space="preserve">+ </w:t>
            </w:r>
            <w:proofErr w:type="spellStart"/>
            <w:r w:rsidRPr="00826DA4">
              <w:rPr>
                <w:rFonts w:ascii="Arial Rounded MT Bold" w:hAnsi="Arial Rounded MT Bold"/>
                <w:szCs w:val="28"/>
              </w:rPr>
              <w:t>getCount</w:t>
            </w:r>
            <w:proofErr w:type="spellEnd"/>
            <w:r w:rsidRPr="00826DA4">
              <w:rPr>
                <w:rFonts w:ascii="Arial Rounded MT Bold" w:hAnsi="Arial Rounded MT Bold"/>
                <w:szCs w:val="28"/>
              </w:rPr>
              <w:t>(): int</w:t>
            </w:r>
          </w:p>
        </w:tc>
      </w:tr>
    </w:tbl>
    <w:p w14:paraId="0443DC04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3A5C4AD6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IMPORTANT POINTS:</w:t>
      </w:r>
    </w:p>
    <w:p w14:paraId="01AFD53A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1.Static Keyword</w:t>
      </w:r>
    </w:p>
    <w:p w14:paraId="5193D19C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•</w:t>
      </w:r>
      <w:r w:rsidRPr="00D6531D">
        <w:rPr>
          <w:rFonts w:ascii="Arial Rounded MT Bold" w:hAnsi="Arial Rounded MT Bold"/>
          <w:szCs w:val="28"/>
        </w:rPr>
        <w:tab/>
        <w:t>Static members belong to the class, not to individual objects.</w:t>
      </w:r>
    </w:p>
    <w:p w14:paraId="2EDD28B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•</w:t>
      </w:r>
      <w:r w:rsidRPr="00D6531D">
        <w:rPr>
          <w:rFonts w:ascii="Arial Rounded MT Bold" w:hAnsi="Arial Rounded MT Bold"/>
          <w:szCs w:val="28"/>
        </w:rPr>
        <w:tab/>
        <w:t>Only one copy of the static variable is maintained for all objects.</w:t>
      </w:r>
    </w:p>
    <w:p w14:paraId="756FB331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2.Static Variable</w:t>
      </w:r>
    </w:p>
    <w:p w14:paraId="593A604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•</w:t>
      </w:r>
      <w:r w:rsidRPr="00D6531D">
        <w:rPr>
          <w:rFonts w:ascii="Arial Rounded MT Bold" w:hAnsi="Arial Rounded MT Bold"/>
          <w:szCs w:val="28"/>
        </w:rPr>
        <w:tab/>
        <w:t>static int count:</w:t>
      </w:r>
    </w:p>
    <w:p w14:paraId="2F8C58D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Shared among all objects of the class.</w:t>
      </w:r>
    </w:p>
    <w:p w14:paraId="3638E9CD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It is initialized only once and not for every object.</w:t>
      </w:r>
    </w:p>
    <w:p w14:paraId="406E3211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It increments every time the constructor is called.</w:t>
      </w:r>
    </w:p>
    <w:p w14:paraId="5E8392C9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3.Final Variable</w:t>
      </w:r>
    </w:p>
    <w:p w14:paraId="78A31656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•</w:t>
      </w:r>
      <w:r w:rsidRPr="00D6531D">
        <w:rPr>
          <w:rFonts w:ascii="Arial Rounded MT Bold" w:hAnsi="Arial Rounded MT Bold"/>
          <w:szCs w:val="28"/>
        </w:rPr>
        <w:tab/>
        <w:t>static final double pi:</w:t>
      </w:r>
    </w:p>
    <w:p w14:paraId="239CE1F9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The final keyword makes the variable constant.</w:t>
      </w:r>
    </w:p>
    <w:p w14:paraId="5495C354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Its value cannot be changed once assigned.</w:t>
      </w:r>
    </w:p>
    <w:p w14:paraId="490B3F14" w14:textId="10735E5C" w:rsidR="00D01A3F" w:rsidRDefault="00D6531D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It must be initialized at the time of declaration</w:t>
      </w:r>
      <w:r w:rsidRPr="00D6531D">
        <w:rPr>
          <w:rFonts w:ascii="Arial Rounded MT Bold" w:hAnsi="Arial Rounded MT Bold"/>
          <w:sz w:val="24"/>
        </w:rPr>
        <w:t>.</w:t>
      </w:r>
    </w:p>
    <w:p w14:paraId="0A62508E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6DEA367B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0A4B2BB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E89FD1E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AF562E7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7E7823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rFonts w:ascii="Algerian" w:hAnsi="Algerian"/>
          <w:sz w:val="24"/>
        </w:rPr>
        <w:t>WEEK-5</w:t>
      </w:r>
    </w:p>
    <w:p w14:paraId="777C03B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BA6C3F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  <w:r w:rsidRPr="00537047">
        <w:rPr>
          <w:rFonts w:ascii="Arial Rounded MT Bold" w:hAnsi="Arial Rounded MT Bold"/>
          <w:sz w:val="24"/>
        </w:rPr>
        <w:t>Program : 1</w:t>
      </w:r>
    </w:p>
    <w:p w14:paraId="77B7CD3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147A62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b/>
          <w:bCs/>
          <w:sz w:val="24"/>
        </w:rPr>
      </w:pPr>
      <w:r w:rsidRPr="00537047">
        <w:rPr>
          <w:sz w:val="24"/>
        </w:rPr>
        <w:t xml:space="preserve"> Q) </w:t>
      </w:r>
      <w:r w:rsidRPr="00537047">
        <w:rPr>
          <w:b/>
          <w:bCs/>
          <w:sz w:val="24"/>
          <w:lang w:val="en-US"/>
        </w:rPr>
        <w:t xml:space="preserve"> </w:t>
      </w:r>
      <w:r w:rsidRPr="00537047">
        <w:rPr>
          <w:b/>
          <w:bCs/>
          <w:sz w:val="24"/>
        </w:rPr>
        <w:t xml:space="preserve">Create a calculator using the operations including addition using subtraction     </w:t>
      </w:r>
    </w:p>
    <w:p w14:paraId="14BDAF1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sz w:val="24"/>
        </w:rPr>
        <w:t xml:space="preserve">      </w:t>
      </w:r>
      <w:r w:rsidRPr="00537047">
        <w:rPr>
          <w:b/>
          <w:bCs/>
          <w:sz w:val="24"/>
        </w:rPr>
        <w:t xml:space="preserve">multiplication and division using multilateral inheritance and display </w:t>
      </w:r>
      <w:proofErr w:type="spellStart"/>
      <w:r w:rsidRPr="00537047">
        <w:rPr>
          <w:b/>
          <w:bCs/>
          <w:sz w:val="24"/>
        </w:rPr>
        <w:t>thr</w:t>
      </w:r>
      <w:proofErr w:type="spellEnd"/>
      <w:r w:rsidRPr="00537047">
        <w:rPr>
          <w:b/>
          <w:bCs/>
          <w:sz w:val="24"/>
        </w:rPr>
        <w:t xml:space="preserve"> desired output.</w:t>
      </w:r>
    </w:p>
    <w:p w14:paraId="4BF2AA12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>
        <w:rPr>
          <w:b/>
          <w:bCs/>
          <w:sz w:val="24"/>
        </w:rPr>
        <w:t>Program:</w:t>
      </w:r>
    </w:p>
    <w:p w14:paraId="37734E8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class </w:t>
      </w:r>
      <w:proofErr w:type="spellStart"/>
      <w:r w:rsidRPr="00537047">
        <w:rPr>
          <w:sz w:val="24"/>
        </w:rPr>
        <w:t>bcalc</w:t>
      </w:r>
      <w:proofErr w:type="spellEnd"/>
      <w:r w:rsidRPr="00537047">
        <w:rPr>
          <w:sz w:val="24"/>
        </w:rPr>
        <w:t xml:space="preserve"> {</w:t>
      </w:r>
    </w:p>
    <w:p w14:paraId="5D9870A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int a, b;</w:t>
      </w:r>
    </w:p>
    <w:p w14:paraId="3C2687D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int sum, diff;</w:t>
      </w:r>
    </w:p>
    <w:p w14:paraId="2D352BE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bcalc</w:t>
      </w:r>
      <w:proofErr w:type="spellEnd"/>
      <w:r w:rsidRPr="00537047">
        <w:rPr>
          <w:sz w:val="24"/>
        </w:rPr>
        <w:t>(int a, int b) {</w:t>
      </w:r>
    </w:p>
    <w:p w14:paraId="6BE201A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this.a</w:t>
      </w:r>
      <w:proofErr w:type="spellEnd"/>
      <w:r w:rsidRPr="00537047">
        <w:rPr>
          <w:sz w:val="24"/>
        </w:rPr>
        <w:t xml:space="preserve"> = a; </w:t>
      </w:r>
    </w:p>
    <w:p w14:paraId="5865469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this.b</w:t>
      </w:r>
      <w:proofErr w:type="spellEnd"/>
      <w:r w:rsidRPr="00537047">
        <w:rPr>
          <w:sz w:val="24"/>
        </w:rPr>
        <w:t xml:space="preserve"> = b; </w:t>
      </w:r>
    </w:p>
    <w:p w14:paraId="4053000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4B34E43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public void add()</w:t>
      </w:r>
    </w:p>
    <w:p w14:paraId="4723B30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lastRenderedPageBreak/>
        <w:t xml:space="preserve"> { diff = a - b; </w:t>
      </w:r>
    </w:p>
    <w:p w14:paraId="3F97CAF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sum = a + b; </w:t>
      </w:r>
    </w:p>
    <w:p w14:paraId="3D5335A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("Difference: " + diff);</w:t>
      </w:r>
    </w:p>
    <w:p w14:paraId="3C3D6D0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("Sum: " + sum);</w:t>
      </w:r>
    </w:p>
    <w:p w14:paraId="1B8BA17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</w:t>
      </w:r>
    </w:p>
    <w:p w14:paraId="56BD635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 </w:t>
      </w:r>
    </w:p>
    <w:p w14:paraId="3A98BAA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class </w:t>
      </w:r>
      <w:proofErr w:type="spellStart"/>
      <w:r w:rsidRPr="00537047">
        <w:rPr>
          <w:sz w:val="24"/>
        </w:rPr>
        <w:t>acalc</w:t>
      </w:r>
      <w:proofErr w:type="spellEnd"/>
      <w:r w:rsidRPr="00537047">
        <w:rPr>
          <w:sz w:val="24"/>
        </w:rPr>
        <w:t xml:space="preserve"> extends </w:t>
      </w:r>
      <w:proofErr w:type="spellStart"/>
      <w:r w:rsidRPr="00537047">
        <w:rPr>
          <w:sz w:val="24"/>
        </w:rPr>
        <w:t>bcalc</w:t>
      </w:r>
      <w:proofErr w:type="spellEnd"/>
      <w:r w:rsidRPr="00537047">
        <w:rPr>
          <w:sz w:val="24"/>
        </w:rPr>
        <w:t xml:space="preserve"> { </w:t>
      </w:r>
    </w:p>
    <w:p w14:paraId="103E4FE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int </w:t>
      </w:r>
      <w:proofErr w:type="spellStart"/>
      <w:r w:rsidRPr="00537047">
        <w:rPr>
          <w:sz w:val="24"/>
        </w:rPr>
        <w:t>mul</w:t>
      </w:r>
      <w:proofErr w:type="spellEnd"/>
      <w:r w:rsidRPr="00537047">
        <w:rPr>
          <w:sz w:val="24"/>
        </w:rPr>
        <w:t xml:space="preserve">; </w:t>
      </w:r>
      <w:proofErr w:type="spellStart"/>
      <w:r w:rsidRPr="00537047">
        <w:rPr>
          <w:sz w:val="24"/>
        </w:rPr>
        <w:t>acalc</w:t>
      </w:r>
      <w:proofErr w:type="spellEnd"/>
      <w:r w:rsidRPr="00537047">
        <w:rPr>
          <w:sz w:val="24"/>
        </w:rPr>
        <w:t>(int a, int b) {</w:t>
      </w:r>
    </w:p>
    <w:p w14:paraId="418CD8B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super(a, b); </w:t>
      </w:r>
    </w:p>
    <w:p w14:paraId="5363B9D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33DDCF5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public void </w:t>
      </w:r>
      <w:proofErr w:type="spellStart"/>
      <w:r w:rsidRPr="00537047">
        <w:rPr>
          <w:sz w:val="24"/>
        </w:rPr>
        <w:t>mult</w:t>
      </w:r>
      <w:proofErr w:type="spellEnd"/>
      <w:r w:rsidRPr="00537047">
        <w:rPr>
          <w:sz w:val="24"/>
        </w:rPr>
        <w:t xml:space="preserve">() { </w:t>
      </w:r>
    </w:p>
    <w:p w14:paraId="5F67183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mul</w:t>
      </w:r>
      <w:proofErr w:type="spellEnd"/>
      <w:r w:rsidRPr="00537047">
        <w:rPr>
          <w:sz w:val="24"/>
        </w:rPr>
        <w:t xml:space="preserve"> = a * b;</w:t>
      </w:r>
    </w:p>
    <w:p w14:paraId="1118BBE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 xml:space="preserve">("Multiplication: " + </w:t>
      </w:r>
      <w:proofErr w:type="spellStart"/>
      <w:r w:rsidRPr="00537047">
        <w:rPr>
          <w:sz w:val="24"/>
        </w:rPr>
        <w:t>mul</w:t>
      </w:r>
      <w:proofErr w:type="spellEnd"/>
      <w:r w:rsidRPr="00537047">
        <w:rPr>
          <w:sz w:val="24"/>
        </w:rPr>
        <w:t xml:space="preserve">); </w:t>
      </w:r>
    </w:p>
    <w:p w14:paraId="7CECDF5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2641BBD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42D004D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class </w:t>
      </w:r>
      <w:proofErr w:type="spellStart"/>
      <w:r w:rsidRPr="00537047">
        <w:rPr>
          <w:sz w:val="24"/>
        </w:rPr>
        <w:t>aacalc</w:t>
      </w:r>
      <w:proofErr w:type="spellEnd"/>
      <w:r w:rsidRPr="00537047">
        <w:rPr>
          <w:sz w:val="24"/>
        </w:rPr>
        <w:t xml:space="preserve"> extends </w:t>
      </w:r>
      <w:proofErr w:type="spellStart"/>
      <w:r w:rsidRPr="00537047">
        <w:rPr>
          <w:sz w:val="24"/>
        </w:rPr>
        <w:t>acalc</w:t>
      </w:r>
      <w:proofErr w:type="spellEnd"/>
      <w:r w:rsidRPr="00537047">
        <w:rPr>
          <w:sz w:val="24"/>
        </w:rPr>
        <w:t xml:space="preserve"> { </w:t>
      </w:r>
    </w:p>
    <w:p w14:paraId="41568ED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float div;</w:t>
      </w:r>
    </w:p>
    <w:p w14:paraId="30B3773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aacalc</w:t>
      </w:r>
      <w:proofErr w:type="spellEnd"/>
      <w:r w:rsidRPr="00537047">
        <w:rPr>
          <w:sz w:val="24"/>
        </w:rPr>
        <w:t>(int a, int b) {</w:t>
      </w:r>
    </w:p>
    <w:p w14:paraId="6FF09AD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super(a, b); </w:t>
      </w:r>
    </w:p>
    <w:p w14:paraId="7C72317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43E0244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public void divi() </w:t>
      </w:r>
    </w:p>
    <w:p w14:paraId="08DBA7D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{</w:t>
      </w:r>
    </w:p>
    <w:p w14:paraId="6DC3590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if (b != 0) { // Check to avoid division by zero </w:t>
      </w:r>
    </w:p>
    <w:p w14:paraId="7A3AF43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div = (float) a / b; </w:t>
      </w:r>
    </w:p>
    <w:p w14:paraId="42B72B3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("Division: " + div);</w:t>
      </w:r>
    </w:p>
    <w:p w14:paraId="080172A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 </w:t>
      </w:r>
    </w:p>
    <w:p w14:paraId="3A979DA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else { </w:t>
      </w:r>
    </w:p>
    <w:p w14:paraId="6587B94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 xml:space="preserve">("Division by zero error!"); </w:t>
      </w:r>
    </w:p>
    <w:p w14:paraId="22DAC53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3DCB7C5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426E988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 </w:t>
      </w:r>
    </w:p>
    <w:p w14:paraId="27DF763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class </w:t>
      </w:r>
      <w:proofErr w:type="spellStart"/>
      <w:r w:rsidRPr="00537047">
        <w:rPr>
          <w:sz w:val="24"/>
        </w:rPr>
        <w:t>ocalc</w:t>
      </w:r>
      <w:proofErr w:type="spellEnd"/>
      <w:r w:rsidRPr="00537047">
        <w:rPr>
          <w:sz w:val="24"/>
        </w:rPr>
        <w:t xml:space="preserve"> {</w:t>
      </w:r>
    </w:p>
    <w:p w14:paraId="42C64A9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C29127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EB6709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public static void main(String[] </w:t>
      </w:r>
      <w:proofErr w:type="spellStart"/>
      <w:r w:rsidRPr="00537047">
        <w:rPr>
          <w:sz w:val="24"/>
        </w:rPr>
        <w:t>args</w:t>
      </w:r>
      <w:proofErr w:type="spellEnd"/>
      <w:r w:rsidRPr="00537047">
        <w:rPr>
          <w:sz w:val="24"/>
        </w:rPr>
        <w:t>) {</w:t>
      </w:r>
    </w:p>
    <w:p w14:paraId="180A396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aacalc</w:t>
      </w:r>
      <w:proofErr w:type="spellEnd"/>
      <w:r w:rsidRPr="00537047">
        <w:rPr>
          <w:sz w:val="24"/>
        </w:rPr>
        <w:t xml:space="preserve"> c = new </w:t>
      </w:r>
      <w:proofErr w:type="spellStart"/>
      <w:r w:rsidRPr="00537047">
        <w:rPr>
          <w:sz w:val="24"/>
        </w:rPr>
        <w:t>aacalc</w:t>
      </w:r>
      <w:proofErr w:type="spellEnd"/>
      <w:r w:rsidRPr="00537047">
        <w:rPr>
          <w:sz w:val="24"/>
        </w:rPr>
        <w:t>(10, 2);</w:t>
      </w:r>
    </w:p>
    <w:p w14:paraId="5B4826F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c.divi</w:t>
      </w:r>
      <w:proofErr w:type="spellEnd"/>
      <w:r w:rsidRPr="00537047">
        <w:rPr>
          <w:sz w:val="24"/>
        </w:rPr>
        <w:t xml:space="preserve">(); </w:t>
      </w:r>
    </w:p>
    <w:p w14:paraId="7A0C8F3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c.mult</w:t>
      </w:r>
      <w:proofErr w:type="spellEnd"/>
      <w:r w:rsidRPr="00537047">
        <w:rPr>
          <w:sz w:val="24"/>
        </w:rPr>
        <w:t>();</w:t>
      </w:r>
    </w:p>
    <w:p w14:paraId="4EDE88D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c.add</w:t>
      </w:r>
      <w:proofErr w:type="spellEnd"/>
      <w:r w:rsidRPr="00537047">
        <w:rPr>
          <w:sz w:val="24"/>
        </w:rPr>
        <w:t>();</w:t>
      </w:r>
    </w:p>
    <w:p w14:paraId="4A33AC5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 </w:t>
      </w:r>
    </w:p>
    <w:p w14:paraId="3B676D7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09DEF1E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8F300E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Output:</w:t>
      </w:r>
    </w:p>
    <w:p w14:paraId="2D77BEBF" w14:textId="482157F7" w:rsidR="00EB7BBC" w:rsidRPr="00537047" w:rsidRDefault="00B352DB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B352DB">
        <w:rPr>
          <w:noProof/>
          <w:sz w:val="24"/>
        </w:rPr>
        <w:drawing>
          <wp:inline distT="0" distB="0" distL="0" distR="0" wp14:anchorId="42388083" wp14:editId="23C83FFF">
            <wp:extent cx="6584950" cy="1391285"/>
            <wp:effectExtent l="0" t="0" r="6350" b="0"/>
            <wp:docPr id="159151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165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6AC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4CDA5743" w14:textId="226FB5FD" w:rsidR="00EB7BBC" w:rsidRPr="00537047" w:rsidRDefault="00EB7BBC" w:rsidP="00AD4BB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sz w:val="24"/>
        </w:rPr>
      </w:pPr>
      <w:r w:rsidRPr="00537047">
        <w:rPr>
          <w:b/>
          <w:bCs/>
          <w:sz w:val="24"/>
        </w:rPr>
        <w:t xml:space="preserve">    </w:t>
      </w:r>
      <w:r w:rsidRPr="00537047">
        <w:rPr>
          <w:sz w:val="24"/>
        </w:rPr>
        <w:t xml:space="preserve"> Class Diagram:</w:t>
      </w:r>
    </w:p>
    <w:p w14:paraId="6F52806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337FC64" w14:textId="3B1278CE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lastRenderedPageBreak/>
        <w:t xml:space="preserve">           </w:t>
      </w:r>
    </w:p>
    <w:tbl>
      <w:tblPr>
        <w:tblStyle w:val="TableGrid0"/>
        <w:tblW w:w="0" w:type="auto"/>
        <w:tblInd w:w="1450" w:type="dxa"/>
        <w:tblLook w:val="04A0" w:firstRow="1" w:lastRow="0" w:firstColumn="1" w:lastColumn="0" w:noHBand="0" w:noVBand="1"/>
      </w:tblPr>
      <w:tblGrid>
        <w:gridCol w:w="4832"/>
      </w:tblGrid>
      <w:tr w:rsidR="00EB7BBC" w:rsidRPr="00537047" w14:paraId="4733EEF0" w14:textId="77777777" w:rsidTr="001E14DA">
        <w:trPr>
          <w:trHeight w:val="398"/>
        </w:trPr>
        <w:tc>
          <w:tcPr>
            <w:tcW w:w="4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A6A7C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 xml:space="preserve">       Basic Operations</w:t>
            </w:r>
          </w:p>
        </w:tc>
      </w:tr>
      <w:tr w:rsidR="00EB7BBC" w:rsidRPr="00537047" w14:paraId="27BB22C3" w14:textId="77777777" w:rsidTr="001E14DA">
        <w:trPr>
          <w:trHeight w:val="398"/>
        </w:trPr>
        <w:tc>
          <w:tcPr>
            <w:tcW w:w="4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24980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 add (</w:t>
            </w:r>
            <w:proofErr w:type="spellStart"/>
            <w:r w:rsidRPr="00537047">
              <w:rPr>
                <w:sz w:val="24"/>
              </w:rPr>
              <w:t>a,b</w:t>
            </w:r>
            <w:proofErr w:type="spellEnd"/>
            <w:r w:rsidRPr="00537047">
              <w:rPr>
                <w:sz w:val="24"/>
              </w:rPr>
              <w:t>)</w:t>
            </w:r>
          </w:p>
          <w:p w14:paraId="0BAA84F3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+subtract (</w:t>
            </w:r>
            <w:proofErr w:type="spellStart"/>
            <w:r w:rsidRPr="00537047">
              <w:rPr>
                <w:sz w:val="24"/>
              </w:rPr>
              <w:t>a,b</w:t>
            </w:r>
            <w:proofErr w:type="spellEnd"/>
            <w:r w:rsidRPr="00537047">
              <w:rPr>
                <w:sz w:val="24"/>
              </w:rPr>
              <w:t>)</w:t>
            </w:r>
          </w:p>
        </w:tc>
      </w:tr>
    </w:tbl>
    <w:p w14:paraId="51316D6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1314" behindDoc="0" locked="0" layoutInCell="1" allowOverlap="1" wp14:anchorId="721C0EF1" wp14:editId="39763A7F">
                <wp:simplePos x="0" y="0"/>
                <wp:positionH relativeFrom="column">
                  <wp:posOffset>2301240</wp:posOffset>
                </wp:positionH>
                <wp:positionV relativeFrom="paragraph">
                  <wp:posOffset>8890</wp:posOffset>
                </wp:positionV>
                <wp:extent cx="0" cy="632460"/>
                <wp:effectExtent l="0" t="0" r="38100" b="34290"/>
                <wp:wrapNone/>
                <wp:docPr id="1968262387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24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7DEDD3" id="Straight Connector 23" o:spid="_x0000_s1026" style="position:absolute;z-index:251661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pt,.7pt" to="181.2pt,5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" strokecolor="white [3212]" strokeweight=".5pt">
                <v:stroke joinstyle="miter"/>
              </v:line>
            </w:pict>
          </mc:Fallback>
        </mc:AlternateContent>
      </w:r>
    </w:p>
    <w:p w14:paraId="703FDF9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D717A6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tbl>
      <w:tblPr>
        <w:tblStyle w:val="TableGrid0"/>
        <w:tblW w:w="0" w:type="auto"/>
        <w:tblInd w:w="1325" w:type="dxa"/>
        <w:tblLook w:val="04A0" w:firstRow="1" w:lastRow="0" w:firstColumn="1" w:lastColumn="0" w:noHBand="0" w:noVBand="1"/>
      </w:tblPr>
      <w:tblGrid>
        <w:gridCol w:w="4957"/>
      </w:tblGrid>
      <w:tr w:rsidR="00EB7BBC" w:rsidRPr="00537047" w14:paraId="4B735450" w14:textId="77777777" w:rsidTr="001E14DA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16D1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Multiplication</w:t>
            </w:r>
          </w:p>
        </w:tc>
      </w:tr>
      <w:tr w:rsidR="00EB7BBC" w:rsidRPr="00537047" w14:paraId="3275D6FC" w14:textId="77777777" w:rsidTr="001E14DA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6610C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+Multiply (</w:t>
            </w:r>
            <w:proofErr w:type="spellStart"/>
            <w:r w:rsidRPr="00537047">
              <w:rPr>
                <w:sz w:val="24"/>
              </w:rPr>
              <w:t>a,b</w:t>
            </w:r>
            <w:proofErr w:type="spellEnd"/>
            <w:r w:rsidRPr="00537047">
              <w:rPr>
                <w:sz w:val="24"/>
              </w:rPr>
              <w:t>)</w:t>
            </w:r>
          </w:p>
        </w:tc>
      </w:tr>
    </w:tbl>
    <w:p w14:paraId="6DC5624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8" behindDoc="0" locked="0" layoutInCell="1" allowOverlap="1" wp14:anchorId="07AEF939" wp14:editId="5E9BC670">
                <wp:simplePos x="0" y="0"/>
                <wp:positionH relativeFrom="column">
                  <wp:posOffset>2293620</wp:posOffset>
                </wp:positionH>
                <wp:positionV relativeFrom="paragraph">
                  <wp:posOffset>7620</wp:posOffset>
                </wp:positionV>
                <wp:extent cx="0" cy="746760"/>
                <wp:effectExtent l="0" t="0" r="38100" b="34290"/>
                <wp:wrapNone/>
                <wp:docPr id="358288517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467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241F3" id="Straight Connector 22" o:spid="_x0000_s1026" style="position:absolute;flip:x;z-index:251662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.6pt" to="180.6pt,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" strokecolor="white [3212]" strokeweight=".5pt">
                <v:stroke joinstyle="miter"/>
              </v:line>
            </w:pict>
          </mc:Fallback>
        </mc:AlternateContent>
      </w:r>
    </w:p>
    <w:p w14:paraId="48582AB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96C72B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078EEE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tbl>
      <w:tblPr>
        <w:tblStyle w:val="TableGrid0"/>
        <w:tblW w:w="0" w:type="auto"/>
        <w:tblInd w:w="1325" w:type="dxa"/>
        <w:tblLook w:val="04A0" w:firstRow="1" w:lastRow="0" w:firstColumn="1" w:lastColumn="0" w:noHBand="0" w:noVBand="1"/>
      </w:tblPr>
      <w:tblGrid>
        <w:gridCol w:w="4957"/>
      </w:tblGrid>
      <w:tr w:rsidR="00EB7BBC" w:rsidRPr="00537047" w14:paraId="37D6AF32" w14:textId="77777777" w:rsidTr="001E14DA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2F967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Division</w:t>
            </w:r>
          </w:p>
        </w:tc>
      </w:tr>
      <w:tr w:rsidR="00EB7BBC" w:rsidRPr="00537047" w14:paraId="5FDB84AB" w14:textId="77777777" w:rsidTr="001E14DA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BF5A5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 Divide (</w:t>
            </w:r>
            <w:proofErr w:type="spellStart"/>
            <w:r w:rsidRPr="00537047">
              <w:rPr>
                <w:sz w:val="24"/>
              </w:rPr>
              <w:t>a,b</w:t>
            </w:r>
            <w:proofErr w:type="spellEnd"/>
            <w:r w:rsidRPr="00537047">
              <w:rPr>
                <w:sz w:val="24"/>
              </w:rPr>
              <w:t>)</w:t>
            </w:r>
          </w:p>
        </w:tc>
      </w:tr>
    </w:tbl>
    <w:p w14:paraId="037D8A2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3362" behindDoc="0" locked="0" layoutInCell="1" allowOverlap="1" wp14:anchorId="1918A283" wp14:editId="611F3DAD">
                <wp:simplePos x="0" y="0"/>
                <wp:positionH relativeFrom="column">
                  <wp:posOffset>2308860</wp:posOffset>
                </wp:positionH>
                <wp:positionV relativeFrom="paragraph">
                  <wp:posOffset>13335</wp:posOffset>
                </wp:positionV>
                <wp:extent cx="7620" cy="723900"/>
                <wp:effectExtent l="0" t="0" r="30480" b="19050"/>
                <wp:wrapNone/>
                <wp:docPr id="545667595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23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2086F2" id="Straight Connector 21" o:spid="_x0000_s1026" style="position:absolute;flip:x;z-index:251663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8pt,1.05pt" to="182.4pt,5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" strokecolor="white [3212]" strokeweight=".5pt">
                <v:stroke joinstyle="miter"/>
              </v:line>
            </w:pict>
          </mc:Fallback>
        </mc:AlternateContent>
      </w:r>
    </w:p>
    <w:p w14:paraId="0229176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D7407E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7605DA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90" behindDoc="0" locked="0" layoutInCell="1" allowOverlap="1" wp14:anchorId="068DF7A2" wp14:editId="0F61B6E7">
                <wp:simplePos x="0" y="0"/>
                <wp:positionH relativeFrom="column">
                  <wp:posOffset>2293620</wp:posOffset>
                </wp:positionH>
                <wp:positionV relativeFrom="paragraph">
                  <wp:posOffset>605155</wp:posOffset>
                </wp:positionV>
                <wp:extent cx="0" cy="541020"/>
                <wp:effectExtent l="0" t="0" r="38100" b="30480"/>
                <wp:wrapNone/>
                <wp:docPr id="160863144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10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8BC6AA" id="Straight Connector 20" o:spid="_x0000_s1026" style="position:absolute;z-index: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47.65pt" to="180.6pt,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" strokecolor="white [3212]" strokeweight=".5pt">
                <v:stroke joinstyle="miter"/>
              </v:line>
            </w:pict>
          </mc:Fallback>
        </mc:AlternateContent>
      </w:r>
      <w:r w:rsidRPr="00537047">
        <w:rPr>
          <w:sz w:val="24"/>
        </w:rPr>
        <w:t xml:space="preserve">                    </w:t>
      </w:r>
    </w:p>
    <w:tbl>
      <w:tblPr>
        <w:tblStyle w:val="TableGrid0"/>
        <w:tblW w:w="10360" w:type="dxa"/>
        <w:tblInd w:w="797" w:type="dxa"/>
        <w:tblLook w:val="04A0" w:firstRow="1" w:lastRow="0" w:firstColumn="1" w:lastColumn="0" w:noHBand="0" w:noVBand="1"/>
      </w:tblPr>
      <w:tblGrid>
        <w:gridCol w:w="474"/>
        <w:gridCol w:w="4706"/>
        <w:gridCol w:w="255"/>
        <w:gridCol w:w="4925"/>
      </w:tblGrid>
      <w:tr w:rsidR="00EB7BBC" w:rsidRPr="00537047" w14:paraId="421706BD" w14:textId="77777777" w:rsidTr="001E14DA"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5785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Subtraction</w:t>
            </w:r>
          </w:p>
        </w:tc>
      </w:tr>
      <w:tr w:rsidR="00EB7BBC" w:rsidRPr="00537047" w14:paraId="700555DD" w14:textId="77777777" w:rsidTr="001E14DA"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A45D3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 subtraction(</w:t>
            </w:r>
            <w:proofErr w:type="spellStart"/>
            <w:r w:rsidRPr="00537047">
              <w:rPr>
                <w:sz w:val="24"/>
              </w:rPr>
              <w:t>a,b</w:t>
            </w:r>
            <w:proofErr w:type="spellEnd"/>
            <w:r w:rsidRPr="00537047">
              <w:rPr>
                <w:sz w:val="24"/>
              </w:rPr>
              <w:t>)</w:t>
            </w:r>
          </w:p>
        </w:tc>
      </w:tr>
      <w:tr w:rsidR="00EB7BBC" w:rsidRPr="00537047" w14:paraId="342C5F3A" w14:textId="77777777" w:rsidTr="001E14DA">
        <w:tc>
          <w:tcPr>
            <w:tcW w:w="51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7BBF18E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</w:p>
        </w:tc>
        <w:tc>
          <w:tcPr>
            <w:tcW w:w="51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2E8837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</w:p>
        </w:tc>
      </w:tr>
    </w:tbl>
    <w:p w14:paraId="254E053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ab/>
      </w:r>
    </w:p>
    <w:p w14:paraId="3D2B045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tbl>
      <w:tblPr>
        <w:tblStyle w:val="TableGrid0"/>
        <w:tblW w:w="0" w:type="auto"/>
        <w:tblInd w:w="1271" w:type="dxa"/>
        <w:tblLook w:val="04A0" w:firstRow="1" w:lastRow="0" w:firstColumn="1" w:lastColumn="0" w:noHBand="0" w:noVBand="1"/>
      </w:tblPr>
      <w:tblGrid>
        <w:gridCol w:w="5245"/>
      </w:tblGrid>
      <w:tr w:rsidR="00EB7BBC" w:rsidRPr="00537047" w14:paraId="700831A1" w14:textId="77777777" w:rsidTr="001E14DA"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18280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Calculator</w:t>
            </w:r>
          </w:p>
        </w:tc>
      </w:tr>
      <w:tr w:rsidR="00EB7BBC" w:rsidRPr="00537047" w14:paraId="07DDA0A5" w14:textId="77777777" w:rsidTr="001E14DA"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4D21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+calculate (</w:t>
            </w:r>
            <w:proofErr w:type="spellStart"/>
            <w:r w:rsidRPr="00537047">
              <w:rPr>
                <w:sz w:val="24"/>
              </w:rPr>
              <w:t>op,a,b</w:t>
            </w:r>
            <w:proofErr w:type="spellEnd"/>
            <w:r w:rsidRPr="00537047">
              <w:rPr>
                <w:sz w:val="24"/>
              </w:rPr>
              <w:t>)</w:t>
            </w:r>
          </w:p>
        </w:tc>
      </w:tr>
    </w:tbl>
    <w:p w14:paraId="5C6881F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04E475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6134B9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D48A7AA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1755189A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369D7887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5225AFCE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AD646BC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5964460E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76E063EB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19663099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0632BB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  <w:r>
        <w:rPr>
          <w:rFonts w:ascii="Arial Rounded MT Bold" w:hAnsi="Arial Rounded MT Bold"/>
          <w:sz w:val="24"/>
        </w:rPr>
        <w:t>ERROR TABLE:</w:t>
      </w:r>
    </w:p>
    <w:p w14:paraId="7791901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  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885"/>
        <w:gridCol w:w="2719"/>
        <w:gridCol w:w="6107"/>
      </w:tblGrid>
      <w:tr w:rsidR="00EB7BBC" w:rsidRPr="00537047" w14:paraId="783C27D3" w14:textId="77777777" w:rsidTr="001E14DA">
        <w:trPr>
          <w:trHeight w:val="639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145BB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16ECDF8B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S.NO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88B5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3216A37C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Errors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90D5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43E30B7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Rectification</w:t>
            </w:r>
          </w:p>
        </w:tc>
      </w:tr>
      <w:tr w:rsidR="00EB7BBC" w:rsidRPr="00537047" w14:paraId="489429E7" w14:textId="77777777" w:rsidTr="001E14DA">
        <w:trPr>
          <w:trHeight w:val="63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0C80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1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7AB6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.variable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7AB52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537047">
              <w:rPr>
                <w:sz w:val="24"/>
                <w:lang w:val="en-US"/>
              </w:rPr>
              <w:t>We must mention variable name to call the variable.</w:t>
            </w:r>
          </w:p>
        </w:tc>
      </w:tr>
      <w:tr w:rsidR="00EB7BBC" w:rsidRPr="00537047" w14:paraId="2E01C970" w14:textId="77777777" w:rsidTr="001E14DA">
        <w:trPr>
          <w:trHeight w:val="543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86DD6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2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AB2A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          static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EA6B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Static variables contain only one value.</w:t>
            </w:r>
          </w:p>
        </w:tc>
      </w:tr>
    </w:tbl>
    <w:p w14:paraId="15999AD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0D6ED9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064D95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7F306F9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15F378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CE305CD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rFonts w:ascii="Arial Rounded MT Bold" w:hAnsi="Arial Rounded MT Bold"/>
          <w:sz w:val="24"/>
        </w:rPr>
      </w:pPr>
      <w:r>
        <w:rPr>
          <w:rFonts w:ascii="Arial Rounded MT Bold" w:hAnsi="Arial Rounded MT Bold"/>
          <w:sz w:val="24"/>
        </w:rPr>
        <w:t xml:space="preserve">   </w:t>
      </w:r>
      <w:r w:rsidRPr="00537047">
        <w:rPr>
          <w:rFonts w:ascii="Arial Rounded MT Bold" w:hAnsi="Arial Rounded MT Bold"/>
          <w:sz w:val="24"/>
        </w:rPr>
        <w:t xml:space="preserve">Program </w:t>
      </w:r>
      <w:r>
        <w:rPr>
          <w:rFonts w:ascii="Arial Rounded MT Bold" w:hAnsi="Arial Rounded MT Bold"/>
          <w:sz w:val="24"/>
        </w:rPr>
        <w:t>2:</w:t>
      </w:r>
    </w:p>
    <w:p w14:paraId="7C623A53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rFonts w:ascii="Arial Rounded MT Bold" w:hAnsi="Arial Rounded MT Bold"/>
          <w:sz w:val="24"/>
        </w:rPr>
      </w:pPr>
    </w:p>
    <w:p w14:paraId="5F646C79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rFonts w:ascii="Arial Rounded MT Bold" w:hAnsi="Arial Rounded MT Bold"/>
          <w:sz w:val="24"/>
        </w:rPr>
      </w:pPr>
      <w:r w:rsidRPr="00537047">
        <w:rPr>
          <w:sz w:val="24"/>
        </w:rPr>
        <w:lastRenderedPageBreak/>
        <w:t xml:space="preserve">    Q) </w:t>
      </w:r>
      <w:r w:rsidRPr="00537047">
        <w:rPr>
          <w:b/>
          <w:bCs/>
          <w:sz w:val="24"/>
          <w:lang w:val="en-US"/>
        </w:rPr>
        <w:t xml:space="preserve"> A</w:t>
      </w:r>
      <w:r w:rsidRPr="00537047">
        <w:rPr>
          <w:b/>
          <w:bCs/>
          <w:sz w:val="24"/>
        </w:rPr>
        <w:t xml:space="preserve"> </w:t>
      </w:r>
      <w:proofErr w:type="spellStart"/>
      <w:r w:rsidRPr="00537047">
        <w:rPr>
          <w:b/>
          <w:bCs/>
          <w:sz w:val="24"/>
        </w:rPr>
        <w:t>Vechile</w:t>
      </w:r>
      <w:proofErr w:type="spellEnd"/>
      <w:r w:rsidRPr="00537047">
        <w:rPr>
          <w:b/>
          <w:bCs/>
          <w:sz w:val="24"/>
        </w:rPr>
        <w:t xml:space="preserve"> rental company wants to develop a system ,that maintains information about   </w:t>
      </w:r>
    </w:p>
    <w:p w14:paraId="2AA2549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sz w:val="24"/>
        </w:rPr>
        <w:t xml:space="preserve">        </w:t>
      </w:r>
      <w:r w:rsidRPr="00537047">
        <w:rPr>
          <w:b/>
          <w:bCs/>
          <w:sz w:val="24"/>
        </w:rPr>
        <w:t xml:space="preserve">different types of vehicles available  for </w:t>
      </w:r>
      <w:proofErr w:type="spellStart"/>
      <w:r w:rsidRPr="00537047">
        <w:rPr>
          <w:b/>
          <w:bCs/>
          <w:sz w:val="24"/>
        </w:rPr>
        <w:t>rent.The</w:t>
      </w:r>
      <w:proofErr w:type="spellEnd"/>
      <w:r w:rsidRPr="00537047">
        <w:rPr>
          <w:b/>
          <w:bCs/>
          <w:sz w:val="24"/>
        </w:rPr>
        <w:t xml:space="preserve"> company rents out cars and bikes and   </w:t>
      </w:r>
    </w:p>
    <w:p w14:paraId="30932D1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          they  a need  a program  to store  details  about  each  vehicle such as brand  and  speed .</w:t>
      </w:r>
    </w:p>
    <w:p w14:paraId="1936CE1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668C0072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>Cars  should have an additional properties .</w:t>
      </w:r>
    </w:p>
    <w:p w14:paraId="23F9FDF1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>“Number of doors “  seating capacity.</w:t>
      </w:r>
    </w:p>
    <w:p w14:paraId="488FC8F0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>Bikes should have a property indicating whether they have gears are not ?</w:t>
      </w:r>
    </w:p>
    <w:p w14:paraId="4F1C767A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The system should also include a </w:t>
      </w:r>
      <w:proofErr w:type="spellStart"/>
      <w:r w:rsidRPr="00537047">
        <w:rPr>
          <w:b/>
          <w:bCs/>
          <w:sz w:val="24"/>
        </w:rPr>
        <w:t>fuction</w:t>
      </w:r>
      <w:proofErr w:type="spellEnd"/>
      <w:r w:rsidRPr="00537047">
        <w:rPr>
          <w:b/>
          <w:bCs/>
          <w:sz w:val="24"/>
        </w:rPr>
        <w:t xml:space="preserve"> to display  details about each vehicle and indicate when a </w:t>
      </w:r>
      <w:proofErr w:type="spellStart"/>
      <w:r w:rsidRPr="00537047">
        <w:rPr>
          <w:b/>
          <w:bCs/>
          <w:sz w:val="24"/>
        </w:rPr>
        <w:t>vechicle</w:t>
      </w:r>
      <w:proofErr w:type="spellEnd"/>
      <w:r w:rsidRPr="00537047">
        <w:rPr>
          <w:b/>
          <w:bCs/>
          <w:sz w:val="24"/>
        </w:rPr>
        <w:t xml:space="preserve"> is starting .</w:t>
      </w:r>
    </w:p>
    <w:p w14:paraId="11FA179D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If the company describes to add a new type of </w:t>
      </w:r>
      <w:proofErr w:type="spellStart"/>
      <w:r w:rsidRPr="00537047">
        <w:rPr>
          <w:b/>
          <w:bCs/>
          <w:sz w:val="24"/>
        </w:rPr>
        <w:t>vechile</w:t>
      </w:r>
      <w:proofErr w:type="spellEnd"/>
      <w:r w:rsidRPr="00537047">
        <w:rPr>
          <w:b/>
          <w:bCs/>
          <w:sz w:val="24"/>
        </w:rPr>
        <w:t xml:space="preserve"> ‘truck’ how would you modify above program.</w:t>
      </w:r>
    </w:p>
    <w:p w14:paraId="4268AE16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>Truck should include  an addition property capacity ‘in tons’.</w:t>
      </w:r>
    </w:p>
    <w:p w14:paraId="44EB69D8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>Create a show truck details method to display the trucks capacity.</w:t>
      </w:r>
    </w:p>
    <w:p w14:paraId="164853DF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>Write  a constructor  for truck  that  initializes  all properties.</w:t>
      </w:r>
    </w:p>
    <w:p w14:paraId="6FC641AA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>Implement the  truck  class and update the  main  method  to create  a truck object and also create an object and also create an  object car and  bike  subclass find display it details.</w:t>
      </w:r>
    </w:p>
    <w:p w14:paraId="23D204AE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B0A4CAB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  <w:r>
        <w:rPr>
          <w:rFonts w:ascii="Arial Rounded MT Bold" w:hAnsi="Arial Rounded MT Bold"/>
          <w:sz w:val="24"/>
        </w:rPr>
        <w:t>PROGRAM:</w:t>
      </w:r>
    </w:p>
    <w:p w14:paraId="652C2492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1D511B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class Vehicle {</w:t>
      </w:r>
    </w:p>
    <w:p w14:paraId="6614F0F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protected String brand;</w:t>
      </w:r>
    </w:p>
    <w:p w14:paraId="4C6C437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protected int speed;</w:t>
      </w:r>
    </w:p>
    <w:p w14:paraId="7065FF8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407E3B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Vehicle(String brand, int speed) {</w:t>
      </w:r>
    </w:p>
    <w:p w14:paraId="0DB6991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this.brand</w:t>
      </w:r>
      <w:proofErr w:type="spellEnd"/>
      <w:r w:rsidRPr="00537047">
        <w:rPr>
          <w:sz w:val="24"/>
        </w:rPr>
        <w:t xml:space="preserve"> = brand;</w:t>
      </w:r>
    </w:p>
    <w:p w14:paraId="311C3CD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this.speed</w:t>
      </w:r>
      <w:proofErr w:type="spellEnd"/>
      <w:r w:rsidRPr="00537047">
        <w:rPr>
          <w:sz w:val="24"/>
        </w:rPr>
        <w:t xml:space="preserve"> = speed;</w:t>
      </w:r>
    </w:p>
    <w:p w14:paraId="23568EA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4AAC276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970D98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start() {</w:t>
      </w:r>
    </w:p>
    <w:p w14:paraId="09572AC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(brand + " is starting.");</w:t>
      </w:r>
    </w:p>
    <w:p w14:paraId="7011CAD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75A0A30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E9B317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r w:rsidRPr="00537047">
        <w:rPr>
          <w:sz w:val="24"/>
        </w:rPr>
        <w:t>displayDetails</w:t>
      </w:r>
      <w:proofErr w:type="spellEnd"/>
      <w:r w:rsidRPr="00537047">
        <w:rPr>
          <w:sz w:val="24"/>
        </w:rPr>
        <w:t>() {</w:t>
      </w:r>
    </w:p>
    <w:p w14:paraId="12C567B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("Brand: " + brand);</w:t>
      </w:r>
    </w:p>
    <w:p w14:paraId="3A27B36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("Speed: " + speed + " km/h");</w:t>
      </w:r>
    </w:p>
    <w:p w14:paraId="2019BEC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16B780C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7D389BF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class Car extends Vehicle {</w:t>
      </w:r>
    </w:p>
    <w:p w14:paraId="7FC52DC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private int </w:t>
      </w:r>
      <w:proofErr w:type="spellStart"/>
      <w:r w:rsidRPr="00537047">
        <w:rPr>
          <w:sz w:val="24"/>
        </w:rPr>
        <w:t>numberOfDoors</w:t>
      </w:r>
      <w:proofErr w:type="spellEnd"/>
      <w:r w:rsidRPr="00537047">
        <w:rPr>
          <w:sz w:val="24"/>
        </w:rPr>
        <w:t>;</w:t>
      </w:r>
    </w:p>
    <w:p w14:paraId="4A7AD2B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private int </w:t>
      </w:r>
      <w:proofErr w:type="spellStart"/>
      <w:r w:rsidRPr="00537047">
        <w:rPr>
          <w:sz w:val="24"/>
        </w:rPr>
        <w:t>seatingCapacity</w:t>
      </w:r>
      <w:proofErr w:type="spellEnd"/>
      <w:r w:rsidRPr="00537047">
        <w:rPr>
          <w:sz w:val="24"/>
        </w:rPr>
        <w:t>;</w:t>
      </w:r>
    </w:p>
    <w:p w14:paraId="64F3583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68C926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Car(String brand, int speed, int </w:t>
      </w:r>
      <w:proofErr w:type="spellStart"/>
      <w:r w:rsidRPr="00537047">
        <w:rPr>
          <w:sz w:val="24"/>
        </w:rPr>
        <w:t>numberOfDoors</w:t>
      </w:r>
      <w:proofErr w:type="spellEnd"/>
      <w:r w:rsidRPr="00537047">
        <w:rPr>
          <w:sz w:val="24"/>
        </w:rPr>
        <w:t xml:space="preserve">, int </w:t>
      </w:r>
      <w:proofErr w:type="spellStart"/>
      <w:r w:rsidRPr="00537047">
        <w:rPr>
          <w:sz w:val="24"/>
        </w:rPr>
        <w:t>seatingCapacity</w:t>
      </w:r>
      <w:proofErr w:type="spellEnd"/>
      <w:r w:rsidRPr="00537047">
        <w:rPr>
          <w:sz w:val="24"/>
        </w:rPr>
        <w:t>) {</w:t>
      </w:r>
    </w:p>
    <w:p w14:paraId="39D9FB8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super(brand, speed);</w:t>
      </w:r>
    </w:p>
    <w:p w14:paraId="7A93FA2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this.numberOfDoors</w:t>
      </w:r>
      <w:proofErr w:type="spellEnd"/>
      <w:r w:rsidRPr="00537047">
        <w:rPr>
          <w:sz w:val="24"/>
        </w:rPr>
        <w:t xml:space="preserve"> = </w:t>
      </w:r>
      <w:proofErr w:type="spellStart"/>
      <w:r w:rsidRPr="00537047">
        <w:rPr>
          <w:sz w:val="24"/>
        </w:rPr>
        <w:t>numberOfDoors</w:t>
      </w:r>
      <w:proofErr w:type="spellEnd"/>
      <w:r w:rsidRPr="00537047">
        <w:rPr>
          <w:sz w:val="24"/>
        </w:rPr>
        <w:t>;</w:t>
      </w:r>
    </w:p>
    <w:p w14:paraId="19F1AC2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this.seatingCapacity</w:t>
      </w:r>
      <w:proofErr w:type="spellEnd"/>
      <w:r w:rsidRPr="00537047">
        <w:rPr>
          <w:sz w:val="24"/>
        </w:rPr>
        <w:t xml:space="preserve"> = </w:t>
      </w:r>
      <w:proofErr w:type="spellStart"/>
      <w:r w:rsidRPr="00537047">
        <w:rPr>
          <w:sz w:val="24"/>
        </w:rPr>
        <w:t>seatingCapacity</w:t>
      </w:r>
      <w:proofErr w:type="spellEnd"/>
      <w:r w:rsidRPr="00537047">
        <w:rPr>
          <w:sz w:val="24"/>
        </w:rPr>
        <w:t>;</w:t>
      </w:r>
    </w:p>
    <w:p w14:paraId="6765136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2BA53C3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A55F4C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r w:rsidRPr="00537047">
        <w:rPr>
          <w:sz w:val="24"/>
        </w:rPr>
        <w:t>displayDetails</w:t>
      </w:r>
      <w:proofErr w:type="spellEnd"/>
      <w:r w:rsidRPr="00537047">
        <w:rPr>
          <w:sz w:val="24"/>
        </w:rPr>
        <w:t>() {</w:t>
      </w:r>
    </w:p>
    <w:p w14:paraId="6E9D587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super.displayDetails</w:t>
      </w:r>
      <w:proofErr w:type="spellEnd"/>
      <w:r w:rsidRPr="00537047">
        <w:rPr>
          <w:sz w:val="24"/>
        </w:rPr>
        <w:t>();</w:t>
      </w:r>
    </w:p>
    <w:p w14:paraId="255831C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 xml:space="preserve">("Number of Doors: " + </w:t>
      </w:r>
      <w:proofErr w:type="spellStart"/>
      <w:r w:rsidRPr="00537047">
        <w:rPr>
          <w:sz w:val="24"/>
        </w:rPr>
        <w:t>numberOfDoors</w:t>
      </w:r>
      <w:proofErr w:type="spellEnd"/>
      <w:r w:rsidRPr="00537047">
        <w:rPr>
          <w:sz w:val="24"/>
        </w:rPr>
        <w:t>);</w:t>
      </w:r>
    </w:p>
    <w:p w14:paraId="4379DFF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 xml:space="preserve">("Seating Capacity: " + </w:t>
      </w:r>
      <w:proofErr w:type="spellStart"/>
      <w:r w:rsidRPr="00537047">
        <w:rPr>
          <w:sz w:val="24"/>
        </w:rPr>
        <w:t>seatingCapacity</w:t>
      </w:r>
      <w:proofErr w:type="spellEnd"/>
      <w:r w:rsidRPr="00537047">
        <w:rPr>
          <w:sz w:val="24"/>
        </w:rPr>
        <w:t>);</w:t>
      </w:r>
    </w:p>
    <w:p w14:paraId="3592675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4C944A0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6FE9CAC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D50DCC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class Bike extends Vehicle {</w:t>
      </w:r>
    </w:p>
    <w:p w14:paraId="123320C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private </w:t>
      </w:r>
      <w:proofErr w:type="spellStart"/>
      <w:r w:rsidRPr="00537047">
        <w:rPr>
          <w:sz w:val="24"/>
        </w:rPr>
        <w:t>boolean</w:t>
      </w:r>
      <w:proofErr w:type="spellEnd"/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hasGears</w:t>
      </w:r>
      <w:proofErr w:type="spellEnd"/>
      <w:r w:rsidRPr="00537047">
        <w:rPr>
          <w:sz w:val="24"/>
        </w:rPr>
        <w:t>;</w:t>
      </w:r>
    </w:p>
    <w:p w14:paraId="4E7E362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AEF922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Bike(String brand, int speed, </w:t>
      </w:r>
      <w:proofErr w:type="spellStart"/>
      <w:r w:rsidRPr="00537047">
        <w:rPr>
          <w:sz w:val="24"/>
        </w:rPr>
        <w:t>boolean</w:t>
      </w:r>
      <w:proofErr w:type="spellEnd"/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hasGears</w:t>
      </w:r>
      <w:proofErr w:type="spellEnd"/>
      <w:r w:rsidRPr="00537047">
        <w:rPr>
          <w:sz w:val="24"/>
        </w:rPr>
        <w:t>) {</w:t>
      </w:r>
    </w:p>
    <w:p w14:paraId="33C6361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</w:t>
      </w:r>
    </w:p>
    <w:p w14:paraId="5616B18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super(brand, speed);</w:t>
      </w:r>
    </w:p>
    <w:p w14:paraId="3FA479D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this.hasGears</w:t>
      </w:r>
      <w:proofErr w:type="spellEnd"/>
      <w:r w:rsidRPr="00537047">
        <w:rPr>
          <w:sz w:val="24"/>
        </w:rPr>
        <w:t xml:space="preserve"> = </w:t>
      </w:r>
      <w:proofErr w:type="spellStart"/>
      <w:r w:rsidRPr="00537047">
        <w:rPr>
          <w:sz w:val="24"/>
        </w:rPr>
        <w:t>hasGears</w:t>
      </w:r>
      <w:proofErr w:type="spellEnd"/>
      <w:r w:rsidRPr="00537047">
        <w:rPr>
          <w:sz w:val="24"/>
        </w:rPr>
        <w:t>;</w:t>
      </w:r>
    </w:p>
    <w:p w14:paraId="27F0710C" w14:textId="2A3A3B3C" w:rsidR="00EB7BBC" w:rsidRPr="00537047" w:rsidRDefault="00EB7BBC" w:rsidP="00FF411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4E2DB06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r w:rsidRPr="00537047">
        <w:rPr>
          <w:sz w:val="24"/>
        </w:rPr>
        <w:t>displayDetails</w:t>
      </w:r>
      <w:proofErr w:type="spellEnd"/>
      <w:r w:rsidRPr="00537047">
        <w:rPr>
          <w:sz w:val="24"/>
        </w:rPr>
        <w:t>() {</w:t>
      </w:r>
    </w:p>
    <w:p w14:paraId="49D621F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super.displayDetails</w:t>
      </w:r>
      <w:proofErr w:type="spellEnd"/>
      <w:r w:rsidRPr="00537047">
        <w:rPr>
          <w:sz w:val="24"/>
        </w:rPr>
        <w:t>();</w:t>
      </w:r>
    </w:p>
    <w:p w14:paraId="36E298F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("Has Gears: " + (</w:t>
      </w:r>
      <w:proofErr w:type="spellStart"/>
      <w:r w:rsidRPr="00537047">
        <w:rPr>
          <w:sz w:val="24"/>
        </w:rPr>
        <w:t>hasGears</w:t>
      </w:r>
      <w:proofErr w:type="spellEnd"/>
      <w:r w:rsidRPr="00537047">
        <w:rPr>
          <w:sz w:val="24"/>
        </w:rPr>
        <w:t xml:space="preserve"> ? "Yes" : "No"));</w:t>
      </w:r>
    </w:p>
    <w:p w14:paraId="2E12FC1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295DFFA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49389F6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class Truck extends Vehicle {</w:t>
      </w:r>
    </w:p>
    <w:p w14:paraId="1C4948F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private double capacity; // in tons</w:t>
      </w:r>
    </w:p>
    <w:p w14:paraId="42818EF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F57568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Truck(String brand, int speed, double capacity) {</w:t>
      </w:r>
    </w:p>
    <w:p w14:paraId="549F51F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super(brand, speed);</w:t>
      </w:r>
    </w:p>
    <w:p w14:paraId="7F18FB6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this.capacity</w:t>
      </w:r>
      <w:proofErr w:type="spellEnd"/>
      <w:r w:rsidRPr="00537047">
        <w:rPr>
          <w:sz w:val="24"/>
        </w:rPr>
        <w:t xml:space="preserve"> = capacity;</w:t>
      </w:r>
    </w:p>
    <w:p w14:paraId="7C71638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250311A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1C7DEC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r w:rsidRPr="00537047">
        <w:rPr>
          <w:sz w:val="24"/>
        </w:rPr>
        <w:t>showTruckDetails</w:t>
      </w:r>
      <w:proofErr w:type="spellEnd"/>
      <w:r w:rsidRPr="00537047">
        <w:rPr>
          <w:sz w:val="24"/>
        </w:rPr>
        <w:t>() {</w:t>
      </w:r>
    </w:p>
    <w:p w14:paraId="6BBB105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("Truck Capacity: " + capacity + " tons");</w:t>
      </w:r>
    </w:p>
    <w:p w14:paraId="02700BA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0B6623C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r w:rsidRPr="00537047">
        <w:rPr>
          <w:sz w:val="24"/>
        </w:rPr>
        <w:t>displayDetails</w:t>
      </w:r>
      <w:proofErr w:type="spellEnd"/>
      <w:r w:rsidRPr="00537047">
        <w:rPr>
          <w:sz w:val="24"/>
        </w:rPr>
        <w:t>() {</w:t>
      </w:r>
    </w:p>
    <w:p w14:paraId="6877307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super.displayDetails</w:t>
      </w:r>
      <w:proofErr w:type="spellEnd"/>
      <w:r w:rsidRPr="00537047">
        <w:rPr>
          <w:sz w:val="24"/>
        </w:rPr>
        <w:t>();</w:t>
      </w:r>
    </w:p>
    <w:p w14:paraId="3F8BB87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showTruckDetails</w:t>
      </w:r>
      <w:proofErr w:type="spellEnd"/>
      <w:r w:rsidRPr="00537047">
        <w:rPr>
          <w:sz w:val="24"/>
        </w:rPr>
        <w:t>();</w:t>
      </w:r>
    </w:p>
    <w:p w14:paraId="6E2FDE7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3D76F23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75E5EE2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public class Main {</w:t>
      </w:r>
    </w:p>
    <w:p w14:paraId="10EE2D2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static void main(String[] </w:t>
      </w:r>
      <w:proofErr w:type="spellStart"/>
      <w:r w:rsidRPr="00537047">
        <w:rPr>
          <w:sz w:val="24"/>
        </w:rPr>
        <w:t>args</w:t>
      </w:r>
      <w:proofErr w:type="spellEnd"/>
      <w:r w:rsidRPr="00537047">
        <w:rPr>
          <w:sz w:val="24"/>
        </w:rPr>
        <w:t>) {</w:t>
      </w:r>
    </w:p>
    <w:p w14:paraId="10D3FAE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Car </w:t>
      </w:r>
      <w:proofErr w:type="spellStart"/>
      <w:r w:rsidRPr="00537047">
        <w:rPr>
          <w:sz w:val="24"/>
        </w:rPr>
        <w:t>car</w:t>
      </w:r>
      <w:proofErr w:type="spellEnd"/>
      <w:r w:rsidRPr="00537047">
        <w:rPr>
          <w:sz w:val="24"/>
        </w:rPr>
        <w:t xml:space="preserve"> = new Car("Toyota", 180, 4, 5);</w:t>
      </w:r>
    </w:p>
    <w:p w14:paraId="2F4D31A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car.start</w:t>
      </w:r>
      <w:proofErr w:type="spellEnd"/>
      <w:r w:rsidRPr="00537047">
        <w:rPr>
          <w:sz w:val="24"/>
        </w:rPr>
        <w:t>();</w:t>
      </w:r>
    </w:p>
    <w:p w14:paraId="3F75D2C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car.displayDetails</w:t>
      </w:r>
      <w:proofErr w:type="spellEnd"/>
      <w:r w:rsidRPr="00537047">
        <w:rPr>
          <w:sz w:val="24"/>
        </w:rPr>
        <w:t>();</w:t>
      </w:r>
    </w:p>
    <w:p w14:paraId="26247F6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();</w:t>
      </w:r>
    </w:p>
    <w:p w14:paraId="3D4F8DB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Bike </w:t>
      </w:r>
      <w:proofErr w:type="spellStart"/>
      <w:r w:rsidRPr="00537047">
        <w:rPr>
          <w:sz w:val="24"/>
        </w:rPr>
        <w:t>bike</w:t>
      </w:r>
      <w:proofErr w:type="spellEnd"/>
      <w:r w:rsidRPr="00537047">
        <w:rPr>
          <w:sz w:val="24"/>
        </w:rPr>
        <w:t xml:space="preserve"> = new Bike("Yamaha", 120, true);</w:t>
      </w:r>
    </w:p>
    <w:p w14:paraId="2FFD2A7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bike.start</w:t>
      </w:r>
      <w:proofErr w:type="spellEnd"/>
      <w:r w:rsidRPr="00537047">
        <w:rPr>
          <w:sz w:val="24"/>
        </w:rPr>
        <w:t>();</w:t>
      </w:r>
    </w:p>
    <w:p w14:paraId="20B878DE" w14:textId="77777777" w:rsidR="00FF4113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</w:t>
      </w:r>
    </w:p>
    <w:p w14:paraId="1E529715" w14:textId="4B874D9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</w:t>
      </w:r>
      <w:proofErr w:type="spellStart"/>
      <w:r w:rsidRPr="00537047">
        <w:rPr>
          <w:sz w:val="24"/>
        </w:rPr>
        <w:t>bike.displayDetails</w:t>
      </w:r>
      <w:proofErr w:type="spellEnd"/>
      <w:r w:rsidRPr="00537047">
        <w:rPr>
          <w:sz w:val="24"/>
        </w:rPr>
        <w:t>();</w:t>
      </w:r>
    </w:p>
    <w:p w14:paraId="617ACC8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();</w:t>
      </w:r>
    </w:p>
    <w:p w14:paraId="2FCBB98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Truck </w:t>
      </w:r>
      <w:proofErr w:type="spellStart"/>
      <w:r w:rsidRPr="00537047">
        <w:rPr>
          <w:sz w:val="24"/>
        </w:rPr>
        <w:t>truck</w:t>
      </w:r>
      <w:proofErr w:type="spellEnd"/>
      <w:r w:rsidRPr="00537047">
        <w:rPr>
          <w:sz w:val="24"/>
        </w:rPr>
        <w:t xml:space="preserve"> = new Truck("Volvo", 100, 10.5);</w:t>
      </w:r>
    </w:p>
    <w:p w14:paraId="3598413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truck.start</w:t>
      </w:r>
      <w:proofErr w:type="spellEnd"/>
      <w:r w:rsidRPr="00537047">
        <w:rPr>
          <w:sz w:val="24"/>
        </w:rPr>
        <w:t>();</w:t>
      </w:r>
    </w:p>
    <w:p w14:paraId="2D0B7D8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truck.displayDetails</w:t>
      </w:r>
      <w:proofErr w:type="spellEnd"/>
      <w:r w:rsidRPr="00537047">
        <w:rPr>
          <w:sz w:val="24"/>
        </w:rPr>
        <w:t>();</w:t>
      </w:r>
    </w:p>
    <w:p w14:paraId="2CDC738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2047B0D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795822E9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54039A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rFonts w:ascii="Arial Rounded MT Bold" w:hAnsi="Arial Rounded MT Bold"/>
          <w:sz w:val="24"/>
        </w:rPr>
      </w:pPr>
      <w:r w:rsidRPr="00537047">
        <w:rPr>
          <w:sz w:val="24"/>
        </w:rPr>
        <w:t xml:space="preserve"> </w:t>
      </w:r>
      <w:r w:rsidRPr="00537047">
        <w:rPr>
          <w:rFonts w:ascii="Arial Rounded MT Bold" w:hAnsi="Arial Rounded MT Bold"/>
          <w:sz w:val="24"/>
        </w:rPr>
        <w:t>Class Diagram:</w:t>
      </w:r>
    </w:p>
    <w:p w14:paraId="4BF1BDE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              </w:t>
      </w:r>
    </w:p>
    <w:tbl>
      <w:tblPr>
        <w:tblStyle w:val="TableGrid0"/>
        <w:tblW w:w="0" w:type="auto"/>
        <w:tblInd w:w="137" w:type="dxa"/>
        <w:tblLook w:val="04A0" w:firstRow="1" w:lastRow="0" w:firstColumn="1" w:lastColumn="0" w:noHBand="0" w:noVBand="1"/>
      </w:tblPr>
      <w:tblGrid>
        <w:gridCol w:w="5528"/>
      </w:tblGrid>
      <w:tr w:rsidR="00EB7BBC" w:rsidRPr="00537047" w14:paraId="42354168" w14:textId="77777777" w:rsidTr="001E14DA"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EE4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                 </w:t>
            </w:r>
            <w:proofErr w:type="spellStart"/>
            <w:r w:rsidRPr="00537047">
              <w:rPr>
                <w:sz w:val="24"/>
              </w:rPr>
              <w:t>Vechile</w:t>
            </w:r>
            <w:proofErr w:type="spellEnd"/>
          </w:p>
        </w:tc>
      </w:tr>
      <w:tr w:rsidR="00EB7BBC" w:rsidRPr="00537047" w14:paraId="457FC03C" w14:textId="77777777" w:rsidTr="001E14DA"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B1949" w14:textId="77777777" w:rsidR="00EB7BBC" w:rsidRPr="00537047" w:rsidRDefault="00EB7BBC" w:rsidP="00EB7BBC">
            <w:pPr>
              <w:numPr>
                <w:ilvl w:val="0"/>
                <w:numId w:val="17"/>
              </w:numPr>
              <w:tabs>
                <w:tab w:val="left" w:pos="42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Brand: String</w:t>
            </w:r>
          </w:p>
          <w:p w14:paraId="7AA5CB93" w14:textId="77777777" w:rsidR="00EB7BBC" w:rsidRPr="00537047" w:rsidRDefault="00EB7BBC" w:rsidP="00EB7BBC">
            <w:pPr>
              <w:numPr>
                <w:ilvl w:val="0"/>
                <w:numId w:val="17"/>
              </w:numPr>
              <w:tabs>
                <w:tab w:val="left" w:pos="42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speed: int</w:t>
            </w:r>
          </w:p>
        </w:tc>
      </w:tr>
      <w:tr w:rsidR="00EB7BBC" w:rsidRPr="00537047" w14:paraId="429EEE48" w14:textId="77777777" w:rsidTr="001E14DA"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EA51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+   </w:t>
            </w:r>
            <w:proofErr w:type="spellStart"/>
            <w:r w:rsidRPr="00537047">
              <w:rPr>
                <w:sz w:val="24"/>
              </w:rPr>
              <w:t>Vechile</w:t>
            </w:r>
            <w:proofErr w:type="spellEnd"/>
            <w:r w:rsidRPr="00537047">
              <w:rPr>
                <w:sz w:val="24"/>
              </w:rPr>
              <w:t>(</w:t>
            </w:r>
            <w:proofErr w:type="spellStart"/>
            <w:r w:rsidRPr="00537047">
              <w:rPr>
                <w:sz w:val="24"/>
              </w:rPr>
              <w:t>String,b</w:t>
            </w:r>
            <w:proofErr w:type="spellEnd"/>
            <w:r w:rsidRPr="00537047">
              <w:rPr>
                <w:sz w:val="24"/>
              </w:rPr>
              <w:t xml:space="preserve"> int)</w:t>
            </w:r>
          </w:p>
          <w:p w14:paraId="5411829B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   Start()</w:t>
            </w:r>
          </w:p>
          <w:p w14:paraId="3ECC672D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noProof/>
                <w:sz w:val="24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6" behindDoc="0" locked="0" layoutInCell="1" allowOverlap="1" wp14:anchorId="32B28679" wp14:editId="05DD9F89">
                      <wp:simplePos x="0" y="0"/>
                      <wp:positionH relativeFrom="column">
                        <wp:posOffset>969010</wp:posOffset>
                      </wp:positionH>
                      <wp:positionV relativeFrom="paragraph">
                        <wp:posOffset>186055</wp:posOffset>
                      </wp:positionV>
                      <wp:extent cx="0" cy="769620"/>
                      <wp:effectExtent l="0" t="0" r="38100" b="30480"/>
                      <wp:wrapNone/>
                      <wp:docPr id="2046412620" name="Straight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769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16E07FC" id="Straight Connector 19" o:spid="_x0000_s1026" style="position:absolute;flip:x;z-index:251664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3pt,14.65pt" to="76.3pt,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" strokecolor="white [3212]" strokeweight=".5pt">
                      <v:stroke joinstyle="miter"/>
                    </v:line>
                  </w:pict>
                </mc:Fallback>
              </mc:AlternateContent>
            </w:r>
            <w:r w:rsidRPr="00537047">
              <w:rPr>
                <w:sz w:val="24"/>
              </w:rPr>
              <w:t xml:space="preserve">+  </w:t>
            </w:r>
            <w:proofErr w:type="spellStart"/>
            <w:r w:rsidRPr="00537047">
              <w:rPr>
                <w:sz w:val="24"/>
              </w:rPr>
              <w:t>DisplayDetails</w:t>
            </w:r>
            <w:proofErr w:type="spellEnd"/>
            <w:r w:rsidRPr="00537047">
              <w:rPr>
                <w:sz w:val="24"/>
              </w:rPr>
              <w:t>()</w:t>
            </w:r>
          </w:p>
        </w:tc>
      </w:tr>
    </w:tbl>
    <w:p w14:paraId="66281E3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C1B161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5410" behindDoc="0" locked="0" layoutInCell="1" allowOverlap="1" wp14:anchorId="223DFA80" wp14:editId="3EBFCF06">
                <wp:simplePos x="0" y="0"/>
                <wp:positionH relativeFrom="column">
                  <wp:posOffset>1165860</wp:posOffset>
                </wp:positionH>
                <wp:positionV relativeFrom="paragraph">
                  <wp:posOffset>116840</wp:posOffset>
                </wp:positionV>
                <wp:extent cx="4160520" cy="38100"/>
                <wp:effectExtent l="0" t="0" r="30480" b="19050"/>
                <wp:wrapNone/>
                <wp:docPr id="904611734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0520" cy="38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E57292" id="Straight Connector 18" o:spid="_x0000_s1026" style="position:absolute;flip:y;z-index:2516654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9.2pt" to="419.4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" strokecolor="white [3212]" strokeweight=".5pt">
                <v:stroke joinstyle="miter"/>
              </v:line>
            </w:pict>
          </mc:Fallback>
        </mc:AlternateContent>
      </w: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6434" behindDoc="0" locked="0" layoutInCell="1" allowOverlap="1" wp14:anchorId="5F7600CE" wp14:editId="4D09C0B1">
                <wp:simplePos x="0" y="0"/>
                <wp:positionH relativeFrom="column">
                  <wp:posOffset>5273040</wp:posOffset>
                </wp:positionH>
                <wp:positionV relativeFrom="paragraph">
                  <wp:posOffset>118745</wp:posOffset>
                </wp:positionV>
                <wp:extent cx="7620" cy="487680"/>
                <wp:effectExtent l="0" t="0" r="30480" b="26670"/>
                <wp:wrapNone/>
                <wp:docPr id="1215719281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4876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DE836A" id="Straight Connector 17" o:spid="_x0000_s1026" style="position:absolute;flip:x;z-index:2516664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5.2pt,9.35pt" to="415.8pt,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" strokecolor="white [3212]" strokeweight=".5pt">
                <v:stroke joinstyle="miter"/>
              </v:line>
            </w:pict>
          </mc:Fallback>
        </mc:AlternateContent>
      </w:r>
    </w:p>
    <w:p w14:paraId="262A62F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32380F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ab/>
      </w:r>
      <w:r w:rsidRPr="00537047">
        <w:rPr>
          <w:sz w:val="24"/>
        </w:rPr>
        <w:tab/>
      </w:r>
    </w:p>
    <w:tbl>
      <w:tblPr>
        <w:tblStyle w:val="TableGrid0"/>
        <w:tblW w:w="0" w:type="auto"/>
        <w:tblInd w:w="1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59"/>
        <w:gridCol w:w="5086"/>
      </w:tblGrid>
      <w:tr w:rsidR="00EB7BBC" w:rsidRPr="00537047" w14:paraId="7C172900" w14:textId="77777777" w:rsidTr="001E14DA">
        <w:tc>
          <w:tcPr>
            <w:tcW w:w="5180" w:type="dxa"/>
            <w:hideMark/>
          </w:tcPr>
          <w:tbl>
            <w:tblPr>
              <w:tblStyle w:val="TableGrid0"/>
              <w:tblW w:w="4587" w:type="dxa"/>
              <w:tblLook w:val="04A0" w:firstRow="1" w:lastRow="0" w:firstColumn="1" w:lastColumn="0" w:noHBand="0" w:noVBand="1"/>
            </w:tblPr>
            <w:tblGrid>
              <w:gridCol w:w="4587"/>
            </w:tblGrid>
            <w:tr w:rsidR="00EB7BBC" w:rsidRPr="00537047" w14:paraId="2443ECD7" w14:textId="77777777" w:rsidTr="001E14DA">
              <w:tc>
                <w:tcPr>
                  <w:tcW w:w="45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4163D8C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 xml:space="preserve">                    Car</w:t>
                  </w:r>
                </w:p>
              </w:tc>
            </w:tr>
            <w:tr w:rsidR="00EB7BBC" w:rsidRPr="00537047" w14:paraId="422B8A79" w14:textId="77777777" w:rsidTr="001E14DA">
              <w:tc>
                <w:tcPr>
                  <w:tcW w:w="45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CE1CACC" w14:textId="77777777" w:rsidR="00EB7BBC" w:rsidRPr="00537047" w:rsidRDefault="00EB7BBC" w:rsidP="00EB7BBC">
                  <w:pPr>
                    <w:numPr>
                      <w:ilvl w:val="0"/>
                      <w:numId w:val="17"/>
                    </w:numPr>
                    <w:tabs>
                      <w:tab w:val="left" w:pos="420"/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proofErr w:type="spellStart"/>
                  <w:r w:rsidRPr="00537047">
                    <w:rPr>
                      <w:sz w:val="24"/>
                    </w:rPr>
                    <w:t>numberofdoors</w:t>
                  </w:r>
                  <w:proofErr w:type="spellEnd"/>
                  <w:r w:rsidRPr="00537047">
                    <w:rPr>
                      <w:sz w:val="24"/>
                    </w:rPr>
                    <w:t>: int</w:t>
                  </w:r>
                </w:p>
                <w:p w14:paraId="5D2DD404" w14:textId="77777777" w:rsidR="00EB7BBC" w:rsidRPr="00537047" w:rsidRDefault="00EB7BBC" w:rsidP="00EB7BBC">
                  <w:pPr>
                    <w:numPr>
                      <w:ilvl w:val="0"/>
                      <w:numId w:val="17"/>
                    </w:numPr>
                    <w:tabs>
                      <w:tab w:val="left" w:pos="420"/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proofErr w:type="spellStart"/>
                  <w:r w:rsidRPr="00537047">
                    <w:rPr>
                      <w:sz w:val="24"/>
                    </w:rPr>
                    <w:t>seatingCapacity</w:t>
                  </w:r>
                  <w:proofErr w:type="spellEnd"/>
                  <w:r w:rsidRPr="00537047">
                    <w:rPr>
                      <w:sz w:val="24"/>
                    </w:rPr>
                    <w:t>: int</w:t>
                  </w:r>
                </w:p>
              </w:tc>
            </w:tr>
            <w:tr w:rsidR="00EB7BBC" w:rsidRPr="00537047" w14:paraId="395A5BF9" w14:textId="77777777" w:rsidTr="001E14DA">
              <w:tc>
                <w:tcPr>
                  <w:tcW w:w="45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B6C28D0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 xml:space="preserve"> +    car(</w:t>
                  </w:r>
                  <w:proofErr w:type="spellStart"/>
                  <w:r w:rsidRPr="00537047">
                    <w:rPr>
                      <w:sz w:val="24"/>
                    </w:rPr>
                    <w:t>String,int,int,int</w:t>
                  </w:r>
                  <w:proofErr w:type="spellEnd"/>
                  <w:r w:rsidRPr="00537047">
                    <w:rPr>
                      <w:sz w:val="24"/>
                    </w:rPr>
                    <w:t>)</w:t>
                  </w:r>
                </w:p>
                <w:p w14:paraId="1F6679C6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 xml:space="preserve"> +    </w:t>
                  </w:r>
                  <w:proofErr w:type="spellStart"/>
                  <w:r w:rsidRPr="00537047">
                    <w:rPr>
                      <w:sz w:val="24"/>
                    </w:rPr>
                    <w:t>displaydetails</w:t>
                  </w:r>
                  <w:proofErr w:type="spellEnd"/>
                  <w:r w:rsidRPr="00537047">
                    <w:rPr>
                      <w:sz w:val="24"/>
                    </w:rPr>
                    <w:t>()</w:t>
                  </w:r>
                </w:p>
              </w:tc>
            </w:tr>
          </w:tbl>
          <w:p w14:paraId="5A873E64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7458" behindDoc="0" locked="0" layoutInCell="1" allowOverlap="1" wp14:anchorId="0A3228AF" wp14:editId="414F8802">
                      <wp:simplePos x="0" y="0"/>
                      <wp:positionH relativeFrom="column">
                        <wp:posOffset>1322705</wp:posOffset>
                      </wp:positionH>
                      <wp:positionV relativeFrom="paragraph">
                        <wp:posOffset>-13335</wp:posOffset>
                      </wp:positionV>
                      <wp:extent cx="7620" cy="563880"/>
                      <wp:effectExtent l="0" t="0" r="30480" b="26670"/>
                      <wp:wrapNone/>
                      <wp:docPr id="631745734" name="Straight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620" cy="56388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F89E55B" id="Straight Connector 16" o:spid="_x0000_s1026" style="position:absolute;flip:x;z-index:2516674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15pt,-1.05pt" to="104.75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" strokecolor="white [3212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5180" w:type="dxa"/>
            <w:hideMark/>
          </w:tcPr>
          <w:tbl>
            <w:tblPr>
              <w:tblStyle w:val="TableGrid0"/>
              <w:tblW w:w="0" w:type="auto"/>
              <w:tblInd w:w="549" w:type="dxa"/>
              <w:tblLook w:val="04A0" w:firstRow="1" w:lastRow="0" w:firstColumn="1" w:lastColumn="0" w:noHBand="0" w:noVBand="1"/>
            </w:tblPr>
            <w:tblGrid>
              <w:gridCol w:w="3610"/>
            </w:tblGrid>
            <w:tr w:rsidR="00EB7BBC" w:rsidRPr="00537047" w14:paraId="45B5C61C" w14:textId="77777777" w:rsidTr="001E14DA">
              <w:tc>
                <w:tcPr>
                  <w:tcW w:w="3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171617D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 xml:space="preserve">        Bike</w:t>
                  </w:r>
                </w:p>
              </w:tc>
            </w:tr>
            <w:tr w:rsidR="00EB7BBC" w:rsidRPr="00537047" w14:paraId="2300DED7" w14:textId="77777777" w:rsidTr="001E14DA">
              <w:tc>
                <w:tcPr>
                  <w:tcW w:w="3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97E07DF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>-</w:t>
                  </w:r>
                  <w:proofErr w:type="spellStart"/>
                  <w:r w:rsidRPr="00537047">
                    <w:rPr>
                      <w:sz w:val="24"/>
                    </w:rPr>
                    <w:t>hasGears</w:t>
                  </w:r>
                  <w:proofErr w:type="spellEnd"/>
                  <w:r w:rsidRPr="00537047">
                    <w:rPr>
                      <w:sz w:val="24"/>
                    </w:rPr>
                    <w:t xml:space="preserve">: </w:t>
                  </w:r>
                  <w:proofErr w:type="spellStart"/>
                  <w:r w:rsidRPr="00537047">
                    <w:rPr>
                      <w:sz w:val="24"/>
                    </w:rPr>
                    <w:t>boolean</w:t>
                  </w:r>
                  <w:proofErr w:type="spellEnd"/>
                </w:p>
              </w:tc>
            </w:tr>
            <w:tr w:rsidR="00EB7BBC" w:rsidRPr="00537047" w14:paraId="43E0437C" w14:textId="77777777" w:rsidTr="001E14DA">
              <w:trPr>
                <w:trHeight w:val="569"/>
              </w:trPr>
              <w:tc>
                <w:tcPr>
                  <w:tcW w:w="3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719600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>+ Bike(</w:t>
                  </w:r>
                  <w:proofErr w:type="spellStart"/>
                  <w:r w:rsidRPr="00537047">
                    <w:rPr>
                      <w:sz w:val="24"/>
                    </w:rPr>
                    <w:t>String,int,Boolean</w:t>
                  </w:r>
                  <w:proofErr w:type="spellEnd"/>
                  <w:r w:rsidRPr="00537047">
                    <w:rPr>
                      <w:sz w:val="24"/>
                    </w:rPr>
                    <w:t>)</w:t>
                  </w:r>
                </w:p>
                <w:p w14:paraId="67946B2B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>+</w:t>
                  </w:r>
                  <w:proofErr w:type="spellStart"/>
                  <w:r w:rsidRPr="00537047">
                    <w:rPr>
                      <w:sz w:val="24"/>
                    </w:rPr>
                    <w:t>displayetails</w:t>
                  </w:r>
                  <w:proofErr w:type="spellEnd"/>
                  <w:r w:rsidRPr="00537047">
                    <w:rPr>
                      <w:sz w:val="24"/>
                    </w:rPr>
                    <w:t>()</w:t>
                  </w:r>
                </w:p>
              </w:tc>
            </w:tr>
          </w:tbl>
          <w:p w14:paraId="0D89D75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</w:p>
        </w:tc>
      </w:tr>
    </w:tbl>
    <w:p w14:paraId="1F8CE3A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</w:t>
      </w:r>
    </w:p>
    <w:tbl>
      <w:tblPr>
        <w:tblStyle w:val="TableGrid0"/>
        <w:tblW w:w="0" w:type="auto"/>
        <w:tblInd w:w="988" w:type="dxa"/>
        <w:tblLook w:val="04A0" w:firstRow="1" w:lastRow="0" w:firstColumn="1" w:lastColumn="0" w:noHBand="0" w:noVBand="1"/>
      </w:tblPr>
      <w:tblGrid>
        <w:gridCol w:w="6237"/>
      </w:tblGrid>
      <w:tr w:rsidR="00EB7BBC" w:rsidRPr="00537047" w14:paraId="1AB6F6BE" w14:textId="77777777" w:rsidTr="001E14DA"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5706D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                      Truck</w:t>
            </w:r>
          </w:p>
        </w:tc>
      </w:tr>
      <w:tr w:rsidR="00EB7BBC" w:rsidRPr="00537047" w14:paraId="2E800F8D" w14:textId="77777777" w:rsidTr="001E14DA"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4954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-capacity: double</w:t>
            </w:r>
          </w:p>
        </w:tc>
      </w:tr>
      <w:tr w:rsidR="00EB7BBC" w:rsidRPr="00537047" w14:paraId="50048771" w14:textId="77777777" w:rsidTr="001E14DA"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15BC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 truck(</w:t>
            </w:r>
            <w:proofErr w:type="spellStart"/>
            <w:r w:rsidRPr="00537047">
              <w:rPr>
                <w:sz w:val="24"/>
              </w:rPr>
              <w:t>String,int,double</w:t>
            </w:r>
            <w:proofErr w:type="spellEnd"/>
            <w:r w:rsidRPr="00537047">
              <w:rPr>
                <w:sz w:val="24"/>
              </w:rPr>
              <w:t>)</w:t>
            </w:r>
          </w:p>
          <w:p w14:paraId="3D8ACD0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</w:t>
            </w:r>
            <w:proofErr w:type="spellStart"/>
            <w:r w:rsidRPr="00537047">
              <w:rPr>
                <w:sz w:val="24"/>
              </w:rPr>
              <w:t>showtruckdetails</w:t>
            </w:r>
            <w:proofErr w:type="spellEnd"/>
            <w:r w:rsidRPr="00537047">
              <w:rPr>
                <w:sz w:val="24"/>
              </w:rPr>
              <w:t>()</w:t>
            </w:r>
          </w:p>
          <w:p w14:paraId="10E8DA1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</w:t>
            </w:r>
            <w:proofErr w:type="spellStart"/>
            <w:r w:rsidRPr="00537047">
              <w:rPr>
                <w:sz w:val="24"/>
              </w:rPr>
              <w:t>displaydetails</w:t>
            </w:r>
            <w:proofErr w:type="spellEnd"/>
            <w:r w:rsidRPr="00537047">
              <w:rPr>
                <w:sz w:val="24"/>
              </w:rPr>
              <w:t>()</w:t>
            </w:r>
          </w:p>
        </w:tc>
      </w:tr>
    </w:tbl>
    <w:p w14:paraId="58CCCC0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3BBD11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750D05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25699C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F55B219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Output:</w:t>
      </w:r>
    </w:p>
    <w:p w14:paraId="45C1CE3E" w14:textId="36B5CF91" w:rsidR="00D46F13" w:rsidRDefault="00A60D7A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A60D7A">
        <w:rPr>
          <w:sz w:val="24"/>
        </w:rPr>
        <w:drawing>
          <wp:inline distT="0" distB="0" distL="0" distR="0" wp14:anchorId="77E8AD96" wp14:editId="17E32C95">
            <wp:extent cx="6483985" cy="3208655"/>
            <wp:effectExtent l="0" t="0" r="0" b="0"/>
            <wp:docPr id="153995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514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1DE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DEE294C" w14:textId="6F0C07C4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noProof/>
          <w:sz w:val="24"/>
        </w:rPr>
      </w:pPr>
    </w:p>
    <w:p w14:paraId="0B070E43" w14:textId="77777777" w:rsidR="009B2C5F" w:rsidRDefault="009B2C5F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86A8FD6" w14:textId="77777777" w:rsidR="00A60D7A" w:rsidRPr="00537047" w:rsidRDefault="00A60D7A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4B2FE30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1CE260B" w14:textId="77777777" w:rsidR="00EB7BBC" w:rsidRPr="00875021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  <w:r w:rsidRPr="00875021">
        <w:rPr>
          <w:rFonts w:ascii="Arial Rounded MT Bold" w:hAnsi="Arial Rounded MT Bold"/>
          <w:sz w:val="24"/>
        </w:rPr>
        <w:t>ERROR TABLE:</w:t>
      </w:r>
    </w:p>
    <w:p w14:paraId="3C964D1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885"/>
        <w:gridCol w:w="2719"/>
        <w:gridCol w:w="6107"/>
      </w:tblGrid>
      <w:tr w:rsidR="00EB7BBC" w:rsidRPr="00537047" w14:paraId="7F750D49" w14:textId="77777777" w:rsidTr="001E14DA">
        <w:trPr>
          <w:trHeight w:val="639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1DB4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513884FD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S.NO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CED5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03D56A98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Errors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6F8F3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62695F2C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Rectification</w:t>
            </w:r>
          </w:p>
        </w:tc>
      </w:tr>
      <w:tr w:rsidR="00EB7BBC" w:rsidRPr="00537047" w14:paraId="183A6D9F" w14:textId="77777777" w:rsidTr="001E14DA">
        <w:trPr>
          <w:trHeight w:val="63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B9A10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1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22B0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.variable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AB0B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537047">
              <w:rPr>
                <w:sz w:val="24"/>
                <w:lang w:val="en-US"/>
              </w:rPr>
              <w:t>We must mention variable name to call the variable.</w:t>
            </w:r>
          </w:p>
        </w:tc>
      </w:tr>
      <w:tr w:rsidR="00EB7BBC" w:rsidRPr="00537047" w14:paraId="12A283F7" w14:textId="77777777" w:rsidTr="001E14DA">
        <w:trPr>
          <w:trHeight w:val="543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C1A05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2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F0091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          static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90D7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Static variables contain only one value.</w:t>
            </w:r>
          </w:p>
        </w:tc>
      </w:tr>
    </w:tbl>
    <w:p w14:paraId="7FAD57D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810E83E" w14:textId="6A1C2415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A72F5FA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DFB6569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C8F0419" w14:textId="220CD881" w:rsidR="004A6900" w:rsidRDefault="004A6900" w:rsidP="004A690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sz w:val="24"/>
        </w:rPr>
      </w:pPr>
      <w:r w:rsidRPr="00537047">
        <w:rPr>
          <w:rFonts w:ascii="Algerian" w:hAnsi="Algerian"/>
          <w:sz w:val="24"/>
        </w:rPr>
        <w:t>WEEK-</w:t>
      </w:r>
      <w:r>
        <w:rPr>
          <w:rFonts w:ascii="Algerian" w:hAnsi="Algerian"/>
          <w:sz w:val="24"/>
        </w:rPr>
        <w:t>6</w:t>
      </w:r>
    </w:p>
    <w:p w14:paraId="64CA1D15" w14:textId="77777777" w:rsidR="004A6900" w:rsidRDefault="004A6900" w:rsidP="004A690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sz w:val="24"/>
        </w:rPr>
      </w:pPr>
    </w:p>
    <w:p w14:paraId="411F123F" w14:textId="77777777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 xml:space="preserve">1)Write a java program to create a </w:t>
      </w:r>
      <w:proofErr w:type="spellStart"/>
      <w:r w:rsidRPr="00AD1B15">
        <w:rPr>
          <w:szCs w:val="28"/>
        </w:rPr>
        <w:t>vechiles</w:t>
      </w:r>
      <w:proofErr w:type="spellEnd"/>
      <w:r w:rsidRPr="00AD1B15">
        <w:rPr>
          <w:szCs w:val="28"/>
        </w:rPr>
        <w:t xml:space="preserve"> class with a method </w:t>
      </w:r>
      <w:proofErr w:type="spellStart"/>
      <w:r w:rsidRPr="00AD1B15">
        <w:rPr>
          <w:szCs w:val="28"/>
        </w:rPr>
        <w:t>displayinfo</w:t>
      </w:r>
      <w:proofErr w:type="spellEnd"/>
      <w:r w:rsidRPr="00AD1B15">
        <w:rPr>
          <w:szCs w:val="28"/>
        </w:rPr>
        <w:t>() override this method in the car subclass to provide specific information about a car</w:t>
      </w:r>
    </w:p>
    <w:p w14:paraId="600BCAC2" w14:textId="77777777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 xml:space="preserve">    </w:t>
      </w:r>
    </w:p>
    <w:p w14:paraId="3F6E6671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Company</w:t>
      </w:r>
    </w:p>
    <w:p w14:paraId="095CE175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Model</w:t>
      </w:r>
    </w:p>
    <w:p w14:paraId="4B420844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Price</w:t>
      </w:r>
    </w:p>
    <w:p w14:paraId="3F43EC79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Seating capacity</w:t>
      </w:r>
    </w:p>
    <w:p w14:paraId="2BD3BAA5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Petrol or not</w:t>
      </w:r>
    </w:p>
    <w:p w14:paraId="74AC19D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9692FE5" w14:textId="577CA522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6"/>
          <w:szCs w:val="26"/>
        </w:rPr>
      </w:pPr>
      <w:r w:rsidRPr="00AD1B15">
        <w:rPr>
          <w:sz w:val="26"/>
          <w:szCs w:val="26"/>
        </w:rPr>
        <w:t>P</w:t>
      </w:r>
      <w:r w:rsidR="00495759" w:rsidRPr="00AD1B15">
        <w:rPr>
          <w:sz w:val="26"/>
          <w:szCs w:val="26"/>
        </w:rPr>
        <w:t>r</w:t>
      </w:r>
      <w:r w:rsidRPr="00AD1B15">
        <w:rPr>
          <w:sz w:val="26"/>
          <w:szCs w:val="26"/>
        </w:rPr>
        <w:t>ogram:</w:t>
      </w:r>
    </w:p>
    <w:p w14:paraId="235F1A5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09BCAEC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class Vehicle {</w:t>
      </w:r>
    </w:p>
    <w:p w14:paraId="13C4782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String Brand;</w:t>
      </w:r>
    </w:p>
    <w:p w14:paraId="734267C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String model;</w:t>
      </w:r>
    </w:p>
    <w:p w14:paraId="55932D0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String fuel;</w:t>
      </w:r>
    </w:p>
    <w:p w14:paraId="0A34591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String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;</w:t>
      </w:r>
    </w:p>
    <w:p w14:paraId="154B7E03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int capacity;</w:t>
      </w:r>
    </w:p>
    <w:p w14:paraId="0C2DEFB7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95202EA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Vehicle(String Brand, String model, String fuel, int capacity, String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 {</w:t>
      </w:r>
    </w:p>
    <w:p w14:paraId="3A46B72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this.Brand</w:t>
      </w:r>
      <w:proofErr w:type="spellEnd"/>
      <w:r w:rsidRPr="00495759">
        <w:rPr>
          <w:sz w:val="24"/>
        </w:rPr>
        <w:t xml:space="preserve"> = Brand;</w:t>
      </w:r>
    </w:p>
    <w:p w14:paraId="45EC4AF3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this.model</w:t>
      </w:r>
      <w:proofErr w:type="spellEnd"/>
      <w:r w:rsidRPr="00495759">
        <w:rPr>
          <w:sz w:val="24"/>
        </w:rPr>
        <w:t xml:space="preserve"> = model;</w:t>
      </w:r>
    </w:p>
    <w:p w14:paraId="15041D94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this.fuel</w:t>
      </w:r>
      <w:proofErr w:type="spellEnd"/>
      <w:r w:rsidRPr="00495759">
        <w:rPr>
          <w:sz w:val="24"/>
        </w:rPr>
        <w:t xml:space="preserve"> = fuel;</w:t>
      </w:r>
    </w:p>
    <w:p w14:paraId="59EF6D5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this.capacity</w:t>
      </w:r>
      <w:proofErr w:type="spellEnd"/>
      <w:r w:rsidRPr="00495759">
        <w:rPr>
          <w:sz w:val="24"/>
        </w:rPr>
        <w:t xml:space="preserve"> = capacity;</w:t>
      </w:r>
    </w:p>
    <w:p w14:paraId="514178E4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this.color</w:t>
      </w:r>
      <w:proofErr w:type="spellEnd"/>
      <w:r w:rsidRPr="00495759">
        <w:rPr>
          <w:sz w:val="24"/>
        </w:rPr>
        <w:t xml:space="preserve"> =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;</w:t>
      </w:r>
    </w:p>
    <w:p w14:paraId="57C7B312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232D972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70B7B72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void </w:t>
      </w:r>
      <w:proofErr w:type="spellStart"/>
      <w:r w:rsidRPr="00495759">
        <w:rPr>
          <w:sz w:val="24"/>
        </w:rPr>
        <w:t>displayInfo</w:t>
      </w:r>
      <w:proofErr w:type="spellEnd"/>
      <w:r w:rsidRPr="00495759">
        <w:rPr>
          <w:sz w:val="24"/>
        </w:rPr>
        <w:t xml:space="preserve">(String Brand, String model, String fuel, int capacity, String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 {</w:t>
      </w:r>
    </w:p>
    <w:p w14:paraId="7E8B8F9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("Vehicle Details: ");</w:t>
      </w:r>
    </w:p>
    <w:p w14:paraId="4B0F8EA2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("Brand: " + Brand);</w:t>
      </w:r>
    </w:p>
    <w:p w14:paraId="2EDFB87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("Model: " + model);</w:t>
      </w:r>
    </w:p>
    <w:p w14:paraId="57B572D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("Fuel: " + fuel);</w:t>
      </w:r>
    </w:p>
    <w:p w14:paraId="67049838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("Capacity: " + capacity);</w:t>
      </w:r>
    </w:p>
    <w:p w14:paraId="365099ED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 xml:space="preserve">: " +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);</w:t>
      </w:r>
    </w:p>
    <w:p w14:paraId="4D2DDD0F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7386589F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}</w:t>
      </w:r>
    </w:p>
    <w:p w14:paraId="0402B33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6A2FF27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class Car extends Vehicle {</w:t>
      </w:r>
    </w:p>
    <w:p w14:paraId="66236CC2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8103666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Car(String Brand, String model, String fuel, int capacity, String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 {</w:t>
      </w:r>
    </w:p>
    <w:p w14:paraId="2103E4C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super(Brand, model, fuel, capacity,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);</w:t>
      </w:r>
    </w:p>
    <w:p w14:paraId="2D6CC51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40D0F30B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void </w:t>
      </w:r>
      <w:proofErr w:type="spellStart"/>
      <w:r w:rsidRPr="00495759">
        <w:rPr>
          <w:sz w:val="24"/>
        </w:rPr>
        <w:t>displayInfo</w:t>
      </w:r>
      <w:proofErr w:type="spellEnd"/>
      <w:r w:rsidRPr="00495759">
        <w:rPr>
          <w:sz w:val="24"/>
        </w:rPr>
        <w:t>() {</w:t>
      </w:r>
    </w:p>
    <w:p w14:paraId="2B08CCFB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</w:t>
      </w:r>
      <w:proofErr w:type="spellStart"/>
      <w:r w:rsidRPr="00495759">
        <w:rPr>
          <w:sz w:val="24"/>
        </w:rPr>
        <w:t>B.Tirumala</w:t>
      </w:r>
      <w:proofErr w:type="spellEnd"/>
      <w:r w:rsidRPr="00495759">
        <w:rPr>
          <w:sz w:val="24"/>
        </w:rPr>
        <w:t xml:space="preserve"> Sai");</w:t>
      </w:r>
    </w:p>
    <w:p w14:paraId="0BAC86D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("CSE-A");</w:t>
      </w:r>
    </w:p>
    <w:p w14:paraId="74BC93E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("Roll.NO:24028");</w:t>
      </w:r>
    </w:p>
    <w:p w14:paraId="0183FE6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("");</w:t>
      </w:r>
    </w:p>
    <w:p w14:paraId="3FC3B9D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2BC5F3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lastRenderedPageBreak/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("Car Details: ");</w:t>
      </w:r>
    </w:p>
    <w:p w14:paraId="1F9CBF0F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("Brand: " + Brand);</w:t>
      </w:r>
    </w:p>
    <w:p w14:paraId="5B5A5746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("Model: " + model);</w:t>
      </w:r>
    </w:p>
    <w:p w14:paraId="33D2F47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("Fuel: " + fuel);</w:t>
      </w:r>
    </w:p>
    <w:p w14:paraId="3EF86EFD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("Capacity: " + capacity);</w:t>
      </w:r>
    </w:p>
    <w:p w14:paraId="5BC6B4E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 xml:space="preserve">: " +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);</w:t>
      </w:r>
    </w:p>
    <w:p w14:paraId="7115F4D3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725E41BA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}</w:t>
      </w:r>
    </w:p>
    <w:p w14:paraId="250C7F2C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class Week6_1 {</w:t>
      </w:r>
    </w:p>
    <w:p w14:paraId="6B77858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public static void main(String[] </w:t>
      </w:r>
      <w:proofErr w:type="spellStart"/>
      <w:r w:rsidRPr="00495759">
        <w:rPr>
          <w:sz w:val="24"/>
        </w:rPr>
        <w:t>args</w:t>
      </w:r>
      <w:proofErr w:type="spellEnd"/>
      <w:r w:rsidRPr="00495759">
        <w:rPr>
          <w:sz w:val="24"/>
        </w:rPr>
        <w:t>) {</w:t>
      </w:r>
    </w:p>
    <w:p w14:paraId="634ACEB4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// Creating an instance of Car</w:t>
      </w:r>
    </w:p>
    <w:p w14:paraId="47E8CBFF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Car car1 = new Car("</w:t>
      </w:r>
      <w:proofErr w:type="spellStart"/>
      <w:r w:rsidRPr="00495759">
        <w:rPr>
          <w:sz w:val="24"/>
        </w:rPr>
        <w:t>toyata</w:t>
      </w:r>
      <w:proofErr w:type="spellEnd"/>
      <w:r w:rsidRPr="00495759">
        <w:rPr>
          <w:sz w:val="24"/>
        </w:rPr>
        <w:t>", "</w:t>
      </w:r>
      <w:proofErr w:type="spellStart"/>
      <w:r w:rsidRPr="00495759">
        <w:rPr>
          <w:sz w:val="24"/>
        </w:rPr>
        <w:t>fortuner</w:t>
      </w:r>
      <w:proofErr w:type="spellEnd"/>
      <w:r w:rsidRPr="00495759">
        <w:rPr>
          <w:sz w:val="24"/>
        </w:rPr>
        <w:t>", "Petrol", 6, "Red");</w:t>
      </w:r>
    </w:p>
    <w:p w14:paraId="48E6D21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car1.displayInfo();  </w:t>
      </w:r>
    </w:p>
    <w:p w14:paraId="5A16E877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7C211614" w14:textId="3BE0FFD6" w:rsidR="00C12CBE" w:rsidRPr="00C12CBE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}</w:t>
      </w:r>
    </w:p>
    <w:p w14:paraId="1C58F28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B5D093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B37A3E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0989B3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Output:</w:t>
      </w:r>
    </w:p>
    <w:p w14:paraId="798801FE" w14:textId="2CB9CBE6" w:rsidR="00C12CBE" w:rsidRPr="00C12CBE" w:rsidRDefault="00563E6A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63E6A">
        <w:rPr>
          <w:b/>
          <w:bCs/>
          <w:noProof/>
          <w:sz w:val="24"/>
        </w:rPr>
        <w:drawing>
          <wp:inline distT="0" distB="0" distL="0" distR="0" wp14:anchorId="6ED01317" wp14:editId="3EA5578C">
            <wp:extent cx="6483985" cy="2145030"/>
            <wp:effectExtent l="0" t="0" r="0" b="7620"/>
            <wp:docPr id="108083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353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6C2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45E00F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CLASS DIAGRAM:</w:t>
      </w:r>
    </w:p>
    <w:p w14:paraId="4556ADA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2951084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24B699F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5082"/>
      </w:tblGrid>
      <w:tr w:rsidR="00C12CBE" w:rsidRPr="00C12CBE" w14:paraId="3E21B03F" w14:textId="77777777" w:rsidTr="00C12CBE">
        <w:trPr>
          <w:trHeight w:val="357"/>
        </w:trPr>
        <w:tc>
          <w:tcPr>
            <w:tcW w:w="5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DE90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  <w:r w:rsidRPr="00C12CBE">
              <w:rPr>
                <w:b/>
                <w:sz w:val="24"/>
                <w:lang w:val="en-US"/>
              </w:rPr>
              <w:t>Vehicle</w:t>
            </w:r>
          </w:p>
        </w:tc>
      </w:tr>
      <w:tr w:rsidR="00C12CBE" w:rsidRPr="00C12CBE" w14:paraId="3983D907" w14:textId="77777777" w:rsidTr="00C12CBE">
        <w:trPr>
          <w:trHeight w:val="367"/>
        </w:trPr>
        <w:tc>
          <w:tcPr>
            <w:tcW w:w="5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340A6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  <w:r w:rsidRPr="00C12CBE">
              <w:rPr>
                <w:b/>
                <w:sz w:val="24"/>
                <w:lang w:val="en-US"/>
              </w:rPr>
              <w:t>+display info():void</w:t>
            </w:r>
          </w:p>
        </w:tc>
      </w:tr>
    </w:tbl>
    <w:p w14:paraId="1229A847" w14:textId="284D5334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9506" behindDoc="0" locked="0" layoutInCell="1" allowOverlap="1" wp14:anchorId="4314FC69" wp14:editId="6D0307C0">
                <wp:simplePos x="0" y="0"/>
                <wp:positionH relativeFrom="column">
                  <wp:posOffset>1485265</wp:posOffset>
                </wp:positionH>
                <wp:positionV relativeFrom="paragraph">
                  <wp:posOffset>9525</wp:posOffset>
                </wp:positionV>
                <wp:extent cx="17145" cy="995680"/>
                <wp:effectExtent l="0" t="0" r="20955" b="33020"/>
                <wp:wrapNone/>
                <wp:docPr id="803989339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" cy="9950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7A6F76" id="Straight Connector 21" o:spid="_x0000_s1026" style="position:absolute;flip:x;z-index:2516695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6.95pt,.75pt" to="118.3pt,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" strokecolor="#e97132 [3205]" strokeweight=".5pt">
                <v:stroke joinstyle="miter"/>
              </v:line>
            </w:pict>
          </mc:Fallback>
        </mc:AlternateContent>
      </w:r>
    </w:p>
    <w:p w14:paraId="6329714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47EA8CB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0C2490D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71D4309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tbl>
      <w:tblPr>
        <w:tblStyle w:val="TableGrid0"/>
        <w:tblW w:w="0" w:type="auto"/>
        <w:tblInd w:w="-223" w:type="dxa"/>
        <w:tblLook w:val="04A0" w:firstRow="1" w:lastRow="0" w:firstColumn="1" w:lastColumn="0" w:noHBand="0" w:noVBand="1"/>
      </w:tblPr>
      <w:tblGrid>
        <w:gridCol w:w="5658"/>
      </w:tblGrid>
      <w:tr w:rsidR="00C12CBE" w:rsidRPr="00C12CBE" w14:paraId="32648D81" w14:textId="77777777" w:rsidTr="00C12CBE">
        <w:trPr>
          <w:trHeight w:val="346"/>
        </w:trPr>
        <w:tc>
          <w:tcPr>
            <w:tcW w:w="5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196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  <w:r w:rsidRPr="00C12CBE">
              <w:rPr>
                <w:b/>
                <w:sz w:val="24"/>
                <w:lang w:val="en-US"/>
              </w:rPr>
              <w:t>Car</w:t>
            </w:r>
          </w:p>
        </w:tc>
      </w:tr>
      <w:tr w:rsidR="00C12CBE" w:rsidRPr="00C12CBE" w14:paraId="3D36B05F" w14:textId="77777777" w:rsidTr="00C12CBE">
        <w:trPr>
          <w:trHeight w:val="355"/>
        </w:trPr>
        <w:tc>
          <w:tcPr>
            <w:tcW w:w="5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56B00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  <w:r w:rsidRPr="00C12CBE">
              <w:rPr>
                <w:b/>
                <w:sz w:val="24"/>
                <w:lang w:val="en-US"/>
              </w:rPr>
              <w:t>+</w:t>
            </w:r>
            <w:proofErr w:type="spellStart"/>
            <w:r w:rsidRPr="00C12CBE">
              <w:rPr>
                <w:b/>
                <w:sz w:val="24"/>
                <w:lang w:val="en-US"/>
              </w:rPr>
              <w:t>displayinfo</w:t>
            </w:r>
            <w:proofErr w:type="spellEnd"/>
            <w:r w:rsidRPr="00C12CBE">
              <w:rPr>
                <w:b/>
                <w:sz w:val="24"/>
                <w:lang w:val="en-US"/>
              </w:rPr>
              <w:t>():void</w:t>
            </w:r>
          </w:p>
        </w:tc>
      </w:tr>
    </w:tbl>
    <w:p w14:paraId="7619106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3A96AB0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412C68E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5FC0A68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ERROR:</w:t>
      </w:r>
    </w:p>
    <w:tbl>
      <w:tblPr>
        <w:tblStyle w:val="TableGrid0"/>
        <w:tblW w:w="0" w:type="auto"/>
        <w:tblInd w:w="-223" w:type="dxa"/>
        <w:tblLook w:val="04A0" w:firstRow="1" w:lastRow="0" w:firstColumn="1" w:lastColumn="0" w:noHBand="0" w:noVBand="1"/>
      </w:tblPr>
      <w:tblGrid>
        <w:gridCol w:w="3359"/>
        <w:gridCol w:w="3358"/>
        <w:gridCol w:w="3359"/>
      </w:tblGrid>
      <w:tr w:rsidR="00C12CBE" w:rsidRPr="00C12CBE" w14:paraId="2427FC7D" w14:textId="77777777" w:rsidTr="00C12CBE"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16F9E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s.no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3F3CA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Expected error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C5BBB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reason</w:t>
            </w:r>
          </w:p>
        </w:tc>
      </w:tr>
      <w:tr w:rsidR="00C12CBE" w:rsidRPr="00C12CBE" w14:paraId="45527D47" w14:textId="77777777" w:rsidTr="00C12CBE"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DFC16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lastRenderedPageBreak/>
              <w:t>1.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CA612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proofErr w:type="spellStart"/>
            <w:r w:rsidRPr="00C12CBE">
              <w:rPr>
                <w:sz w:val="24"/>
              </w:rPr>
              <w:t>Settingtheparametersinside</w:t>
            </w:r>
            <w:proofErr w:type="spellEnd"/>
            <w:r w:rsidRPr="00C12CBE">
              <w:rPr>
                <w:sz w:val="24"/>
              </w:rPr>
              <w:t xml:space="preserve"> the constructor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BBE5C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proofErr w:type="spellStart"/>
            <w:r w:rsidRPr="00C12CBE">
              <w:rPr>
                <w:sz w:val="24"/>
              </w:rPr>
              <w:t>Wecannotpassthe</w:t>
            </w:r>
            <w:proofErr w:type="spellEnd"/>
            <w:r w:rsidRPr="00C12CBE">
              <w:rPr>
                <w:sz w:val="24"/>
              </w:rPr>
              <w:t xml:space="preserve"> </w:t>
            </w:r>
            <w:proofErr w:type="spellStart"/>
            <w:r w:rsidRPr="00C12CBE">
              <w:rPr>
                <w:sz w:val="24"/>
              </w:rPr>
              <w:t>valuesinsideconstructor</w:t>
            </w:r>
            <w:proofErr w:type="spellEnd"/>
            <w:r w:rsidRPr="00C12CBE">
              <w:rPr>
                <w:sz w:val="24"/>
              </w:rPr>
              <w:t xml:space="preserve"> without setting them first</w:t>
            </w:r>
          </w:p>
        </w:tc>
      </w:tr>
      <w:tr w:rsidR="00C12CBE" w:rsidRPr="00C12CBE" w14:paraId="59FC9DCC" w14:textId="77777777" w:rsidTr="00C12CBE"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CECEE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2.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1BAA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}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3FAE2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</w:rPr>
              <w:t>Ending the class and main method is required</w:t>
            </w:r>
          </w:p>
        </w:tc>
      </w:tr>
    </w:tbl>
    <w:p w14:paraId="295B1D1C" w14:textId="77777777" w:rsidR="00A60D7A" w:rsidRPr="00A60D7A" w:rsidRDefault="00A60D7A" w:rsidP="00A60D7A">
      <w:pPr>
        <w:ind w:left="0" w:firstLine="0"/>
        <w:rPr>
          <w:sz w:val="24"/>
          <w:lang w:val="en-US"/>
        </w:rPr>
      </w:pPr>
    </w:p>
    <w:p w14:paraId="4B823B0A" w14:textId="77777777" w:rsidR="00C12CBE" w:rsidRPr="00C12CBE" w:rsidRDefault="00C12CBE" w:rsidP="009C37E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sz w:val="24"/>
        </w:rPr>
      </w:pPr>
    </w:p>
    <w:p w14:paraId="5E1FD43C" w14:textId="77777777" w:rsidR="00C12CBE" w:rsidRPr="00C12CBE" w:rsidRDefault="00C12CBE" w:rsidP="009C37E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AD1B15">
        <w:rPr>
          <w:szCs w:val="28"/>
        </w:rPr>
        <w:t>2Q) A college is developing automated admission system that verifies students eligibility for UG and PG programs .Each program has different eligibility criteria based on the students percentage in their previous qualification</w:t>
      </w:r>
      <w:r w:rsidRPr="00C12CBE">
        <w:rPr>
          <w:sz w:val="24"/>
        </w:rPr>
        <w:t>.</w:t>
      </w:r>
    </w:p>
    <w:p w14:paraId="061DE75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44039B6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 xml:space="preserve"> UG admission require minimum 60%</w:t>
      </w:r>
    </w:p>
    <w:p w14:paraId="6EF2DDCC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PG admission require minimum 70%</w:t>
      </w:r>
    </w:p>
    <w:p w14:paraId="7633BD6A" w14:textId="77777777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</w:rPr>
      </w:pPr>
    </w:p>
    <w:p w14:paraId="39F67156" w14:textId="77777777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6"/>
          <w:szCs w:val="26"/>
        </w:rPr>
      </w:pPr>
      <w:r w:rsidRPr="00AD1B15">
        <w:rPr>
          <w:b/>
          <w:bCs/>
          <w:sz w:val="26"/>
          <w:szCs w:val="26"/>
        </w:rPr>
        <w:t>Program:</w:t>
      </w:r>
    </w:p>
    <w:p w14:paraId="3E66C46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0788E32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import </w:t>
      </w:r>
      <w:proofErr w:type="spellStart"/>
      <w:r w:rsidRPr="00C12CBE">
        <w:rPr>
          <w:sz w:val="24"/>
        </w:rPr>
        <w:t>java.util.Scanner</w:t>
      </w:r>
      <w:proofErr w:type="spellEnd"/>
      <w:r w:rsidRPr="00C12CBE">
        <w:rPr>
          <w:sz w:val="24"/>
        </w:rPr>
        <w:t>;</w:t>
      </w:r>
    </w:p>
    <w:p w14:paraId="297E48A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CB6C69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class College {</w:t>
      </w:r>
    </w:p>
    <w:p w14:paraId="3AEDCCC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String name;</w:t>
      </w:r>
    </w:p>
    <w:p w14:paraId="4FD699A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int qualification;</w:t>
      </w:r>
    </w:p>
    <w:p w14:paraId="76D0A86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int percentage;</w:t>
      </w:r>
    </w:p>
    <w:p w14:paraId="7B557C0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College(String name, int qualification, int percentage) {</w:t>
      </w:r>
    </w:p>
    <w:p w14:paraId="19845CC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this.name = name;</w:t>
      </w:r>
    </w:p>
    <w:p w14:paraId="05E833B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this.qualification</w:t>
      </w:r>
      <w:proofErr w:type="spellEnd"/>
      <w:r w:rsidRPr="00C12CBE">
        <w:rPr>
          <w:sz w:val="24"/>
        </w:rPr>
        <w:t xml:space="preserve"> = qualification;</w:t>
      </w:r>
    </w:p>
    <w:p w14:paraId="3814726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this.percentage</w:t>
      </w:r>
      <w:proofErr w:type="spellEnd"/>
      <w:r w:rsidRPr="00C12CBE">
        <w:rPr>
          <w:sz w:val="24"/>
        </w:rPr>
        <w:t xml:space="preserve"> = percentage;</w:t>
      </w:r>
    </w:p>
    <w:p w14:paraId="0376D15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630F720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void Eligibility() {</w:t>
      </w:r>
    </w:p>
    <w:p w14:paraId="62974AC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("Name: " + name + ", Qualification: " + qualification + ", Percentage: " + percentage);</w:t>
      </w:r>
    </w:p>
    <w:p w14:paraId="611D211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("The candidate is a fluke");</w:t>
      </w:r>
    </w:p>
    <w:p w14:paraId="358A626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18EE632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}</w:t>
      </w:r>
    </w:p>
    <w:p w14:paraId="0C5EEFE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125C90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class UG extends College {</w:t>
      </w:r>
    </w:p>
    <w:p w14:paraId="119F060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UG(String name, int qualification, int percentage) {</w:t>
      </w:r>
    </w:p>
    <w:p w14:paraId="1CB6787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super(name, qualification, percentage);</w:t>
      </w:r>
    </w:p>
    <w:p w14:paraId="1F37F26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46C8A9D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void Eligibility() {</w:t>
      </w:r>
    </w:p>
    <w:p w14:paraId="1B27EB6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("Name: " + name + ", Qualification: " + qualification + ", Percentage: " + percentage);</w:t>
      </w:r>
    </w:p>
    <w:p w14:paraId="657FBB6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("The candidate is eligible for UG");</w:t>
      </w:r>
    </w:p>
    <w:p w14:paraId="7044E2C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1DBC413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}</w:t>
      </w:r>
    </w:p>
    <w:p w14:paraId="5A1E7D8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EC24D6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class PG extends College {</w:t>
      </w:r>
    </w:p>
    <w:p w14:paraId="5F204C7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PG(String name, int qualification, int percentage) {</w:t>
      </w:r>
    </w:p>
    <w:p w14:paraId="75219E0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super(name, qualification, percentage);</w:t>
      </w:r>
    </w:p>
    <w:p w14:paraId="25B98DD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4E57B94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void Eligibility() {</w:t>
      </w:r>
    </w:p>
    <w:p w14:paraId="166B85E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("Name: " + name + ", Qualification: " + qualification + ", Percentage: " + percentage);</w:t>
      </w:r>
    </w:p>
    <w:p w14:paraId="35FCAFB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("The candidate is eligible for PG");</w:t>
      </w:r>
    </w:p>
    <w:p w14:paraId="39EE775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lastRenderedPageBreak/>
        <w:t xml:space="preserve">    }</w:t>
      </w:r>
    </w:p>
    <w:p w14:paraId="0C653FB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}</w:t>
      </w:r>
    </w:p>
    <w:p w14:paraId="234A13A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BE145D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public class Main {</w:t>
      </w:r>
    </w:p>
    <w:p w14:paraId="3C40FDD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static void main(String[] </w:t>
      </w:r>
      <w:proofErr w:type="spellStart"/>
      <w:r w:rsidRPr="00C12CBE">
        <w:rPr>
          <w:sz w:val="24"/>
        </w:rPr>
        <w:t>args</w:t>
      </w:r>
      <w:proofErr w:type="spellEnd"/>
      <w:r w:rsidRPr="00C12CBE">
        <w:rPr>
          <w:sz w:val="24"/>
        </w:rPr>
        <w:t>) {</w:t>
      </w:r>
    </w:p>
    <w:p w14:paraId="24578F9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Scanner input = new Scanner(System.in);</w:t>
      </w:r>
    </w:p>
    <w:p w14:paraId="4E2CE70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BA6E5F5" w14:textId="5144FC99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</w:t>
      </w:r>
    </w:p>
    <w:p w14:paraId="3CD0C49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("Enter your name:");</w:t>
      </w:r>
    </w:p>
    <w:p w14:paraId="3013A85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String name = </w:t>
      </w:r>
      <w:proofErr w:type="spellStart"/>
      <w:r w:rsidRPr="00C12CBE">
        <w:rPr>
          <w:sz w:val="24"/>
        </w:rPr>
        <w:t>input.nextLine</w:t>
      </w:r>
      <w:proofErr w:type="spellEnd"/>
      <w:r w:rsidRPr="00C12CBE">
        <w:rPr>
          <w:sz w:val="24"/>
        </w:rPr>
        <w:t>();</w:t>
      </w:r>
    </w:p>
    <w:p w14:paraId="7D2E856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CC15C5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("Enter your qualification (e.g., 12 for high school, 10 for 10th, etc.):");</w:t>
      </w:r>
    </w:p>
    <w:p w14:paraId="20FF98C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qualification = </w:t>
      </w:r>
      <w:proofErr w:type="spellStart"/>
      <w:r w:rsidRPr="00C12CBE">
        <w:rPr>
          <w:sz w:val="24"/>
        </w:rPr>
        <w:t>input.nextInt</w:t>
      </w:r>
      <w:proofErr w:type="spellEnd"/>
      <w:r w:rsidRPr="00C12CBE">
        <w:rPr>
          <w:sz w:val="24"/>
        </w:rPr>
        <w:t>();</w:t>
      </w:r>
    </w:p>
    <w:p w14:paraId="0894957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73685D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("Enter your percentage:");</w:t>
      </w:r>
    </w:p>
    <w:p w14:paraId="11B8746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percentage = </w:t>
      </w:r>
      <w:proofErr w:type="spellStart"/>
      <w:r w:rsidRPr="00C12CBE">
        <w:rPr>
          <w:sz w:val="24"/>
        </w:rPr>
        <w:t>input.nextInt</w:t>
      </w:r>
      <w:proofErr w:type="spellEnd"/>
      <w:r w:rsidRPr="00C12CBE">
        <w:rPr>
          <w:sz w:val="24"/>
        </w:rPr>
        <w:t>();</w:t>
      </w:r>
    </w:p>
    <w:p w14:paraId="6469B4C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input.close</w:t>
      </w:r>
      <w:proofErr w:type="spellEnd"/>
      <w:r w:rsidRPr="00C12CBE">
        <w:rPr>
          <w:sz w:val="24"/>
        </w:rPr>
        <w:t>();</w:t>
      </w:r>
    </w:p>
    <w:p w14:paraId="4649AD4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3888AD5" w14:textId="01DC487F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</w:p>
    <w:p w14:paraId="7842B64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College candidate;</w:t>
      </w:r>
    </w:p>
    <w:p w14:paraId="3258157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83C555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if (percentage &gt;= 70) {</w:t>
      </w:r>
    </w:p>
    <w:p w14:paraId="3DA1CB2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    candidate = new PG(name, qualification, percentage);</w:t>
      </w:r>
    </w:p>
    <w:p w14:paraId="02FBA95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} else if (percentage &gt;= 60) {</w:t>
      </w:r>
    </w:p>
    <w:p w14:paraId="0B9CCA2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    candidate = new UG(name, qualification, percentage);</w:t>
      </w:r>
    </w:p>
    <w:p w14:paraId="1903CF3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} else {</w:t>
      </w:r>
    </w:p>
    <w:p w14:paraId="4231B01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    candidate = new College(name, qualification, percentage);</w:t>
      </w:r>
    </w:p>
    <w:p w14:paraId="073E212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}</w:t>
      </w:r>
    </w:p>
    <w:p w14:paraId="758A20B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F1606F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candidate.Eligibility</w:t>
      </w:r>
      <w:proofErr w:type="spellEnd"/>
      <w:r w:rsidRPr="00C12CBE">
        <w:rPr>
          <w:sz w:val="24"/>
        </w:rPr>
        <w:t>();</w:t>
      </w:r>
    </w:p>
    <w:p w14:paraId="1B16F12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5A2E257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}</w:t>
      </w:r>
    </w:p>
    <w:p w14:paraId="375FCD8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 xml:space="preserve"> </w:t>
      </w:r>
    </w:p>
    <w:p w14:paraId="715B72B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Input:</w:t>
      </w:r>
    </w:p>
    <w:p w14:paraId="5C4D317F" w14:textId="1454F70D" w:rsidR="00C12CBE" w:rsidRPr="00C12CBE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proofErr w:type="spellStart"/>
      <w:r w:rsidRPr="00C12CBE">
        <w:rPr>
          <w:b/>
          <w:bCs/>
          <w:sz w:val="24"/>
        </w:rPr>
        <w:t>Name:E</w:t>
      </w:r>
      <w:proofErr w:type="spellEnd"/>
      <w:r w:rsidRPr="00C12CBE">
        <w:rPr>
          <w:b/>
          <w:bCs/>
          <w:sz w:val="24"/>
        </w:rPr>
        <w:t xml:space="preserve">. </w:t>
      </w:r>
      <w:proofErr w:type="spellStart"/>
      <w:r w:rsidR="0007281E">
        <w:rPr>
          <w:b/>
          <w:bCs/>
          <w:sz w:val="24"/>
        </w:rPr>
        <w:t>B.Tirumala</w:t>
      </w:r>
      <w:proofErr w:type="spellEnd"/>
      <w:r w:rsidR="0007281E">
        <w:rPr>
          <w:b/>
          <w:bCs/>
          <w:sz w:val="24"/>
        </w:rPr>
        <w:t xml:space="preserve"> Sai</w:t>
      </w:r>
    </w:p>
    <w:p w14:paraId="1870AC95" w14:textId="77777777" w:rsidR="00C12CBE" w:rsidRPr="00C12CBE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Qualification: 12</w:t>
      </w:r>
    </w:p>
    <w:p w14:paraId="359982A2" w14:textId="77D02341" w:rsidR="00C12CBE" w:rsidRPr="00C12CBE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Percentage: 9</w:t>
      </w:r>
      <w:r w:rsidR="00AC0480">
        <w:rPr>
          <w:b/>
          <w:bCs/>
          <w:sz w:val="24"/>
        </w:rPr>
        <w:t>2</w:t>
      </w:r>
    </w:p>
    <w:p w14:paraId="5D3544A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5F97EFF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Output:</w:t>
      </w:r>
    </w:p>
    <w:p w14:paraId="62DED2FD" w14:textId="4BCA732D" w:rsidR="00C12CBE" w:rsidRPr="00C12CBE" w:rsidRDefault="00311B93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311B93">
        <w:rPr>
          <w:b/>
          <w:bCs/>
          <w:noProof/>
          <w:sz w:val="24"/>
        </w:rPr>
        <w:drawing>
          <wp:inline distT="0" distB="0" distL="0" distR="0" wp14:anchorId="30B169E7" wp14:editId="61BD4955">
            <wp:extent cx="5256530" cy="1733590"/>
            <wp:effectExtent l="0" t="0" r="1270" b="0"/>
            <wp:docPr id="210120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0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4336" cy="17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2D7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9F1E228" w14:textId="77777777" w:rsidR="00DD6E07" w:rsidRDefault="00C12CBE" w:rsidP="00DD6E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  <w:r w:rsidRPr="00C12CBE">
        <w:rPr>
          <w:b/>
          <w:sz w:val="24"/>
          <w:u w:val="single"/>
          <w:lang w:val="en-US"/>
        </w:rPr>
        <w:t>CLASS DIAGRAM:</w:t>
      </w:r>
    </w:p>
    <w:tbl>
      <w:tblPr>
        <w:tblStyle w:val="TableGrid0"/>
        <w:tblW w:w="0" w:type="auto"/>
        <w:tblInd w:w="2395" w:type="dxa"/>
        <w:tblLook w:val="04A0" w:firstRow="1" w:lastRow="0" w:firstColumn="1" w:lastColumn="0" w:noHBand="0" w:noVBand="1"/>
      </w:tblPr>
      <w:tblGrid>
        <w:gridCol w:w="3353"/>
      </w:tblGrid>
      <w:tr w:rsidR="00DD6E07" w:rsidRPr="00DD6E07" w14:paraId="67388604" w14:textId="77777777" w:rsidTr="00DD6E07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8502B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proofErr w:type="spellStart"/>
            <w:r w:rsidRPr="00DD6E07">
              <w:rPr>
                <w:b/>
                <w:bCs/>
                <w:sz w:val="24"/>
              </w:rPr>
              <w:t>adm</w:t>
            </w:r>
            <w:proofErr w:type="spellEnd"/>
          </w:p>
        </w:tc>
      </w:tr>
      <w:tr w:rsidR="00DD6E07" w:rsidRPr="00DD6E07" w14:paraId="33E24C4A" w14:textId="77777777" w:rsidTr="00DD6E07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A4627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proofErr w:type="spellStart"/>
            <w:r w:rsidRPr="00DD6E07">
              <w:rPr>
                <w:b/>
                <w:bCs/>
                <w:sz w:val="24"/>
              </w:rPr>
              <w:t>elg</w:t>
            </w:r>
            <w:proofErr w:type="spellEnd"/>
            <w:r w:rsidRPr="00DD6E07">
              <w:rPr>
                <w:b/>
                <w:bCs/>
                <w:sz w:val="24"/>
              </w:rPr>
              <w:t>():void</w:t>
            </w:r>
          </w:p>
        </w:tc>
      </w:tr>
    </w:tbl>
    <w:p w14:paraId="0B95921F" w14:textId="6AB2693B" w:rsidR="00DD6E07" w:rsidRPr="00DD6E07" w:rsidRDefault="00DD6E07" w:rsidP="00DD6E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DD6E07"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1554" behindDoc="0" locked="0" layoutInCell="1" allowOverlap="1" wp14:anchorId="4A86F760" wp14:editId="11865D35">
                <wp:simplePos x="0" y="0"/>
                <wp:positionH relativeFrom="column">
                  <wp:posOffset>2914015</wp:posOffset>
                </wp:positionH>
                <wp:positionV relativeFrom="paragraph">
                  <wp:posOffset>59690</wp:posOffset>
                </wp:positionV>
                <wp:extent cx="321945" cy="290830"/>
                <wp:effectExtent l="0" t="3492" r="112712" b="55563"/>
                <wp:wrapNone/>
                <wp:docPr id="507276060" name="Connector: Elb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321945" cy="2908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A3AE34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3" o:spid="_x0000_s1026" type="#_x0000_t34" style="position:absolute;margin-left:229.45pt;margin-top:4.7pt;width:25.35pt;height:22.9pt;rotation:-90;flip:y;z-index:2516715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" strokecolor="#156082 [3204]" strokeweight="1pt">
                <v:stroke endarrow="open"/>
              </v:shape>
            </w:pict>
          </mc:Fallback>
        </mc:AlternateContent>
      </w:r>
      <w:r w:rsidRPr="00DD6E07"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2578" behindDoc="0" locked="0" layoutInCell="1" allowOverlap="1" wp14:anchorId="36CCEA61" wp14:editId="656EF601">
                <wp:simplePos x="0" y="0"/>
                <wp:positionH relativeFrom="column">
                  <wp:posOffset>2065020</wp:posOffset>
                </wp:positionH>
                <wp:positionV relativeFrom="paragraph">
                  <wp:posOffset>28575</wp:posOffset>
                </wp:positionV>
                <wp:extent cx="7620" cy="337820"/>
                <wp:effectExtent l="76200" t="0" r="68580" b="62230"/>
                <wp:wrapNone/>
                <wp:docPr id="36132926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37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56C6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162.6pt;margin-top:2.25pt;width:.6pt;height:26.6pt;flip:x;z-index:251672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" strokecolor="#156082 [3204]" strokeweight="1pt">
                <v:stroke endarrow="open" joinstyle="miter"/>
              </v:shape>
            </w:pict>
          </mc:Fallback>
        </mc:AlternateContent>
      </w:r>
    </w:p>
    <w:p w14:paraId="04135D92" w14:textId="77777777" w:rsidR="00DD6E07" w:rsidRPr="00DD6E07" w:rsidRDefault="00DD6E07" w:rsidP="00DD6E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tbl>
      <w:tblPr>
        <w:tblStyle w:val="TableGrid0"/>
        <w:tblW w:w="0" w:type="auto"/>
        <w:tblInd w:w="846" w:type="dxa"/>
        <w:tblLook w:val="04A0" w:firstRow="1" w:lastRow="0" w:firstColumn="1" w:lastColumn="0" w:noHBand="0" w:noVBand="1"/>
      </w:tblPr>
      <w:tblGrid>
        <w:gridCol w:w="3813"/>
        <w:gridCol w:w="4337"/>
      </w:tblGrid>
      <w:tr w:rsidR="00DD6E07" w:rsidRPr="00DD6E07" w14:paraId="69E7334C" w14:textId="77777777" w:rsidTr="00DD6E07">
        <w:tc>
          <w:tcPr>
            <w:tcW w:w="3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96741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DD6E07">
              <w:rPr>
                <w:b/>
                <w:bCs/>
                <w:sz w:val="24"/>
              </w:rPr>
              <w:t>ug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B11CF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proofErr w:type="spellStart"/>
            <w:r w:rsidRPr="00DD6E07">
              <w:rPr>
                <w:b/>
                <w:bCs/>
                <w:sz w:val="24"/>
              </w:rPr>
              <w:t>pg</w:t>
            </w:r>
            <w:proofErr w:type="spellEnd"/>
          </w:p>
        </w:tc>
      </w:tr>
      <w:tr w:rsidR="00DD6E07" w:rsidRPr="00DD6E07" w14:paraId="7BD0DBEF" w14:textId="77777777" w:rsidTr="00DD6E07">
        <w:tc>
          <w:tcPr>
            <w:tcW w:w="3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7E99C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DD6E07">
              <w:rPr>
                <w:b/>
                <w:bCs/>
                <w:sz w:val="24"/>
              </w:rPr>
              <w:t>+</w:t>
            </w:r>
            <w:proofErr w:type="spellStart"/>
            <w:r w:rsidRPr="00DD6E07">
              <w:rPr>
                <w:b/>
                <w:bCs/>
                <w:sz w:val="24"/>
              </w:rPr>
              <w:t>elg</w:t>
            </w:r>
            <w:proofErr w:type="spellEnd"/>
            <w:r w:rsidRPr="00DD6E07">
              <w:rPr>
                <w:b/>
                <w:bCs/>
                <w:sz w:val="24"/>
              </w:rPr>
              <w:t>():void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A014D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DD6E07">
              <w:rPr>
                <w:b/>
                <w:bCs/>
                <w:sz w:val="24"/>
              </w:rPr>
              <w:t>+</w:t>
            </w:r>
            <w:proofErr w:type="spellStart"/>
            <w:r w:rsidRPr="00DD6E07">
              <w:rPr>
                <w:b/>
                <w:bCs/>
                <w:sz w:val="24"/>
              </w:rPr>
              <w:t>elg</w:t>
            </w:r>
            <w:proofErr w:type="spellEnd"/>
            <w:r w:rsidRPr="00DD6E07">
              <w:rPr>
                <w:b/>
                <w:bCs/>
                <w:sz w:val="24"/>
              </w:rPr>
              <w:t>():void</w:t>
            </w:r>
          </w:p>
        </w:tc>
      </w:tr>
      <w:tr w:rsidR="00DD6E07" w:rsidRPr="00DD6E07" w14:paraId="1B8632D4" w14:textId="77777777" w:rsidTr="00DD6E07">
        <w:tc>
          <w:tcPr>
            <w:tcW w:w="3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24E7F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1C8E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</w:tc>
      </w:tr>
    </w:tbl>
    <w:p w14:paraId="32AAF3E8" w14:textId="4FB7D1A1" w:rsidR="00C12CBE" w:rsidRPr="00C12CBE" w:rsidRDefault="00DD6E07" w:rsidP="00DD6E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lang w:val="en-US"/>
        </w:rPr>
        <w:t xml:space="preserve"> </w:t>
      </w:r>
    </w:p>
    <w:p w14:paraId="635BD8C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55975D4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2AE2154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ERROR:</w:t>
      </w:r>
    </w:p>
    <w:p w14:paraId="3E563BC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0D3F062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45DAB72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tbl>
      <w:tblPr>
        <w:tblW w:w="0" w:type="auto"/>
        <w:tblInd w:w="1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4112"/>
        <w:gridCol w:w="4152"/>
      </w:tblGrid>
      <w:tr w:rsidR="00C12CBE" w:rsidRPr="00C12CBE" w14:paraId="3BF4B23E" w14:textId="77777777" w:rsidTr="00C12CBE">
        <w:trPr>
          <w:trHeight w:val="535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B0BEC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415A4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Expected Error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0EE85B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Reason</w:t>
            </w:r>
          </w:p>
        </w:tc>
      </w:tr>
      <w:tr w:rsidR="00C12CBE" w:rsidRPr="00C12CBE" w14:paraId="2D1569AA" w14:textId="77777777" w:rsidTr="00C12CBE">
        <w:trPr>
          <w:trHeight w:val="1280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6C8EE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1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3730DF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Setting the parameters inside the constructor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AAFC2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We cannot pass the values inside constructor without setting them first</w:t>
            </w:r>
          </w:p>
        </w:tc>
      </w:tr>
      <w:tr w:rsidR="00C12CBE" w:rsidRPr="00C12CBE" w14:paraId="4427B530" w14:textId="77777777" w:rsidTr="00C12CBE">
        <w:trPr>
          <w:trHeight w:val="905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835D7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2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A5C612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}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C7596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Ending the class and main method is required</w:t>
            </w:r>
          </w:p>
        </w:tc>
      </w:tr>
    </w:tbl>
    <w:p w14:paraId="425EC70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3A48005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740D95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DE014C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88A45D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3Q)Create a calculator class with overloading methods to perform addition</w:t>
      </w:r>
    </w:p>
    <w:p w14:paraId="1BA6861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5E72647C" w14:textId="77777777" w:rsidR="00C12CBE" w:rsidRPr="00C12CBE" w:rsidRDefault="00C12CBE" w:rsidP="00C12CBE">
      <w:pPr>
        <w:numPr>
          <w:ilvl w:val="0"/>
          <w:numId w:val="20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Add two doubles</w:t>
      </w:r>
    </w:p>
    <w:p w14:paraId="6585E43A" w14:textId="77777777" w:rsidR="00C12CBE" w:rsidRPr="00C12CBE" w:rsidRDefault="00C12CBE" w:rsidP="00C12CBE">
      <w:pPr>
        <w:numPr>
          <w:ilvl w:val="0"/>
          <w:numId w:val="20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Add two integer</w:t>
      </w:r>
    </w:p>
    <w:p w14:paraId="5C917696" w14:textId="77777777" w:rsidR="00C12CBE" w:rsidRPr="00C12CBE" w:rsidRDefault="00C12CBE" w:rsidP="00C12CBE">
      <w:pPr>
        <w:numPr>
          <w:ilvl w:val="0"/>
          <w:numId w:val="20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Add three integer</w:t>
      </w:r>
    </w:p>
    <w:p w14:paraId="537F397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52CBCC4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Program:</w:t>
      </w:r>
    </w:p>
    <w:p w14:paraId="6F681E3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public class Calculator{</w:t>
      </w:r>
    </w:p>
    <w:p w14:paraId="3BCFADA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int add(int a, int b) {</w:t>
      </w:r>
    </w:p>
    <w:p w14:paraId="2946BB1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return a + b;</w:t>
      </w:r>
    </w:p>
    <w:p w14:paraId="1985054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0530667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int add(int[] tuple1, int[] tuple2) {</w:t>
      </w:r>
    </w:p>
    <w:p w14:paraId="2CD6B2B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sum = 0;</w:t>
      </w:r>
    </w:p>
    <w:p w14:paraId="439258F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for (int 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 xml:space="preserve"> = 0; 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 xml:space="preserve"> &lt; tuple1.length; 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>++) {</w:t>
      </w:r>
    </w:p>
    <w:p w14:paraId="606BD0B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    sum += tuple1[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>] + tuple2[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>];</w:t>
      </w:r>
    </w:p>
    <w:p w14:paraId="23323C1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}</w:t>
      </w:r>
    </w:p>
    <w:p w14:paraId="5939239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return sum;</w:t>
      </w:r>
    </w:p>
    <w:p w14:paraId="00181A4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4076C71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int add(int a, int b, int c) {</w:t>
      </w:r>
    </w:p>
    <w:p w14:paraId="27C100D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return a + b + c;</w:t>
      </w:r>
    </w:p>
    <w:p w14:paraId="324A347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63CC66F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static void main(String[] </w:t>
      </w:r>
      <w:proofErr w:type="spellStart"/>
      <w:r w:rsidRPr="00C12CBE">
        <w:rPr>
          <w:sz w:val="24"/>
        </w:rPr>
        <w:t>args</w:t>
      </w:r>
      <w:proofErr w:type="spellEnd"/>
      <w:r w:rsidRPr="00C12CBE">
        <w:rPr>
          <w:sz w:val="24"/>
        </w:rPr>
        <w:t>) {</w:t>
      </w:r>
    </w:p>
    <w:p w14:paraId="3396FD7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Calculator calc = new Calculator();</w:t>
      </w:r>
    </w:p>
    <w:p w14:paraId="55BEC5E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result1 = </w:t>
      </w:r>
      <w:proofErr w:type="spellStart"/>
      <w:r w:rsidRPr="00C12CBE">
        <w:rPr>
          <w:sz w:val="24"/>
        </w:rPr>
        <w:t>calc.add</w:t>
      </w:r>
      <w:proofErr w:type="spellEnd"/>
      <w:r w:rsidRPr="00C12CBE">
        <w:rPr>
          <w:sz w:val="24"/>
        </w:rPr>
        <w:t>(10, 20);</w:t>
      </w:r>
    </w:p>
    <w:p w14:paraId="12BB701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("Addition of two integers: " + result1);</w:t>
      </w:r>
    </w:p>
    <w:p w14:paraId="66A5FF0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int[] tuple1 = {1, 2};</w:t>
      </w:r>
    </w:p>
    <w:p w14:paraId="0934A50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int[] tuple2 = {3, 4};</w:t>
      </w:r>
    </w:p>
    <w:p w14:paraId="43AAD07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result2 = </w:t>
      </w:r>
      <w:proofErr w:type="spellStart"/>
      <w:r w:rsidRPr="00C12CBE">
        <w:rPr>
          <w:sz w:val="24"/>
        </w:rPr>
        <w:t>calc.add</w:t>
      </w:r>
      <w:proofErr w:type="spellEnd"/>
      <w:r w:rsidRPr="00C12CBE">
        <w:rPr>
          <w:sz w:val="24"/>
        </w:rPr>
        <w:t>(tuple1, tuple2);</w:t>
      </w:r>
    </w:p>
    <w:p w14:paraId="0B0C021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("Addition of two tuples: " + result2);</w:t>
      </w:r>
    </w:p>
    <w:p w14:paraId="66B8907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D200D06" w14:textId="77777777" w:rsidR="00FF4113" w:rsidRDefault="00FF4113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5DF81E6" w14:textId="3950D59F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result3 = </w:t>
      </w:r>
      <w:proofErr w:type="spellStart"/>
      <w:r w:rsidRPr="00C12CBE">
        <w:rPr>
          <w:sz w:val="24"/>
        </w:rPr>
        <w:t>calc.add</w:t>
      </w:r>
      <w:proofErr w:type="spellEnd"/>
      <w:r w:rsidRPr="00C12CBE">
        <w:rPr>
          <w:sz w:val="24"/>
        </w:rPr>
        <w:t>(5, 10, 15);</w:t>
      </w:r>
    </w:p>
    <w:p w14:paraId="1A873C0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("Addition of three integers: " + result3);</w:t>
      </w:r>
    </w:p>
    <w:p w14:paraId="5116D2E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73A5B32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}</w:t>
      </w:r>
    </w:p>
    <w:p w14:paraId="36D67A5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OUTPUT:</w:t>
      </w:r>
    </w:p>
    <w:p w14:paraId="5D213F97" w14:textId="645376C2" w:rsidR="00C12CBE" w:rsidRPr="00C12CBE" w:rsidRDefault="009F276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9F276E">
        <w:rPr>
          <w:noProof/>
          <w:sz w:val="24"/>
        </w:rPr>
        <w:drawing>
          <wp:inline distT="0" distB="0" distL="0" distR="0" wp14:anchorId="70FFD627" wp14:editId="0FB6C014">
            <wp:extent cx="5295900" cy="914654"/>
            <wp:effectExtent l="0" t="0" r="0" b="0"/>
            <wp:docPr id="601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4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1672" cy="92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4CD6" w14:textId="77777777" w:rsidR="009F276E" w:rsidRPr="00C12CBE" w:rsidRDefault="009F276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626D8F7" w14:textId="77777777" w:rsidR="009F276E" w:rsidRDefault="009F276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95E270D" w14:textId="70F37044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CLASS DIAGRAM:</w:t>
      </w:r>
    </w:p>
    <w:p w14:paraId="4964A59C" w14:textId="77777777" w:rsidR="00B12BBF" w:rsidRPr="00B12BBF" w:rsidRDefault="00B12BBF" w:rsidP="00B12BB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tbl>
      <w:tblPr>
        <w:tblStyle w:val="TableGrid0"/>
        <w:tblW w:w="0" w:type="auto"/>
        <w:tblInd w:w="1591" w:type="dxa"/>
        <w:tblLook w:val="04A0" w:firstRow="1" w:lastRow="0" w:firstColumn="1" w:lastColumn="0" w:noHBand="0" w:noVBand="1"/>
      </w:tblPr>
      <w:tblGrid>
        <w:gridCol w:w="6210"/>
      </w:tblGrid>
      <w:tr w:rsidR="00B12BBF" w:rsidRPr="00B12BBF" w14:paraId="604BF74E" w14:textId="77777777" w:rsidTr="00B12BBF">
        <w:trPr>
          <w:trHeight w:val="574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22897" w14:textId="44879ABD" w:rsidR="00B12BBF" w:rsidRPr="00B12BBF" w:rsidRDefault="00B12BBF" w:rsidP="00B12BBF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B12BBF">
              <w:rPr>
                <w:b/>
                <w:bCs/>
                <w:sz w:val="24"/>
              </w:rPr>
              <w:t xml:space="preserve">               </w:t>
            </w:r>
            <w:proofErr w:type="spellStart"/>
            <w:r w:rsidRPr="00B12BBF">
              <w:rPr>
                <w:b/>
                <w:bCs/>
                <w:sz w:val="24"/>
              </w:rPr>
              <w:t>cacluato</w:t>
            </w:r>
            <w:r>
              <w:rPr>
                <w:b/>
                <w:bCs/>
                <w:sz w:val="24"/>
              </w:rPr>
              <w:t>r</w:t>
            </w:r>
            <w:proofErr w:type="spellEnd"/>
          </w:p>
        </w:tc>
      </w:tr>
      <w:tr w:rsidR="00B12BBF" w:rsidRPr="00B12BBF" w14:paraId="43383FEE" w14:textId="77777777" w:rsidTr="00B12BBF">
        <w:trPr>
          <w:trHeight w:val="1112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4BFE" w14:textId="77777777" w:rsidR="00B12BBF" w:rsidRPr="00B12BBF" w:rsidRDefault="00B12BBF" w:rsidP="00B12BBF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lang w:val="en-US"/>
              </w:rPr>
            </w:pPr>
            <w:r w:rsidRPr="00B12BBF">
              <w:rPr>
                <w:b/>
                <w:bCs/>
                <w:sz w:val="24"/>
                <w:lang w:val="en-US"/>
              </w:rPr>
              <w:t xml:space="preserve">+add(int </w:t>
            </w:r>
            <w:proofErr w:type="spellStart"/>
            <w:r w:rsidRPr="00B12BBF">
              <w:rPr>
                <w:b/>
                <w:bCs/>
                <w:sz w:val="24"/>
                <w:lang w:val="en-US"/>
              </w:rPr>
              <w:t>a,int</w:t>
            </w:r>
            <w:proofErr w:type="spellEnd"/>
            <w:r w:rsidRPr="00B12BBF">
              <w:rPr>
                <w:b/>
                <w:bCs/>
                <w:sz w:val="24"/>
                <w:lang w:val="en-US"/>
              </w:rPr>
              <w:t xml:space="preserve"> b):int</w:t>
            </w:r>
          </w:p>
          <w:p w14:paraId="127F3541" w14:textId="77777777" w:rsidR="00B12BBF" w:rsidRPr="00B12BBF" w:rsidRDefault="00B12BBF" w:rsidP="00B12BBF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lang w:val="en-US"/>
              </w:rPr>
            </w:pPr>
            <w:r w:rsidRPr="00B12BBF">
              <w:rPr>
                <w:b/>
                <w:bCs/>
                <w:sz w:val="24"/>
                <w:lang w:val="en-US"/>
              </w:rPr>
              <w:t xml:space="preserve">+add(double </w:t>
            </w:r>
            <w:proofErr w:type="spellStart"/>
            <w:r w:rsidRPr="00B12BBF">
              <w:rPr>
                <w:b/>
                <w:bCs/>
                <w:sz w:val="24"/>
                <w:lang w:val="en-US"/>
              </w:rPr>
              <w:t>a,double</w:t>
            </w:r>
            <w:proofErr w:type="spellEnd"/>
            <w:r w:rsidRPr="00B12BBF">
              <w:rPr>
                <w:b/>
                <w:bCs/>
                <w:sz w:val="24"/>
                <w:lang w:val="en-US"/>
              </w:rPr>
              <w:t xml:space="preserve"> b):double</w:t>
            </w:r>
          </w:p>
          <w:p w14:paraId="352ABA42" w14:textId="77777777" w:rsidR="00B12BBF" w:rsidRPr="00B12BBF" w:rsidRDefault="00B12BBF" w:rsidP="00B12BBF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B12BBF">
              <w:rPr>
                <w:b/>
                <w:bCs/>
                <w:sz w:val="24"/>
              </w:rPr>
              <w:t xml:space="preserve">+add(int </w:t>
            </w:r>
            <w:proofErr w:type="spellStart"/>
            <w:r w:rsidRPr="00B12BBF">
              <w:rPr>
                <w:b/>
                <w:bCs/>
                <w:sz w:val="24"/>
              </w:rPr>
              <w:t>a,int</w:t>
            </w:r>
            <w:proofErr w:type="spellEnd"/>
            <w:r w:rsidRPr="00B12BBF">
              <w:rPr>
                <w:b/>
                <w:bCs/>
                <w:sz w:val="24"/>
              </w:rPr>
              <w:t xml:space="preserve"> </w:t>
            </w:r>
            <w:proofErr w:type="spellStart"/>
            <w:r w:rsidRPr="00B12BBF">
              <w:rPr>
                <w:b/>
                <w:bCs/>
                <w:sz w:val="24"/>
              </w:rPr>
              <w:t>b,int</w:t>
            </w:r>
            <w:proofErr w:type="spellEnd"/>
            <w:r w:rsidRPr="00B12BBF">
              <w:rPr>
                <w:b/>
                <w:bCs/>
                <w:sz w:val="24"/>
              </w:rPr>
              <w:t xml:space="preserve"> c):int</w:t>
            </w:r>
          </w:p>
        </w:tc>
      </w:tr>
    </w:tbl>
    <w:p w14:paraId="52EDD759" w14:textId="77777777" w:rsidR="00B12BBF" w:rsidRDefault="00B12BBF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1A422C7" w14:textId="3CD5D9DF" w:rsidR="00C12CBE" w:rsidRPr="00C12CBE" w:rsidRDefault="00C12CBE" w:rsidP="009C37E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ERROR:</w:t>
      </w:r>
    </w:p>
    <w:p w14:paraId="70D7051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tbl>
      <w:tblPr>
        <w:tblW w:w="0" w:type="auto"/>
        <w:tblInd w:w="4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6"/>
        <w:gridCol w:w="3462"/>
        <w:gridCol w:w="4392"/>
      </w:tblGrid>
      <w:tr w:rsidR="00C12CBE" w:rsidRPr="00C12CBE" w14:paraId="6BCC374A" w14:textId="77777777" w:rsidTr="00C12CBE">
        <w:trPr>
          <w:trHeight w:val="53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AD9D7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proofErr w:type="spellStart"/>
            <w:r w:rsidRPr="00C12CBE">
              <w:rPr>
                <w:sz w:val="24"/>
                <w:lang w:val="en-US"/>
              </w:rPr>
              <w:t>S.No</w:t>
            </w:r>
            <w:proofErr w:type="spellEnd"/>
            <w:r w:rsidRPr="00C12CBE">
              <w:rPr>
                <w:sz w:val="24"/>
                <w:lang w:val="en-US"/>
              </w:rPr>
              <w:t>.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B3AD1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Expected Error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4876C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Reason</w:t>
            </w:r>
          </w:p>
        </w:tc>
      </w:tr>
      <w:tr w:rsidR="00C12CBE" w:rsidRPr="00C12CBE" w14:paraId="2EC278BB" w14:textId="77777777" w:rsidTr="00C12CBE">
        <w:trPr>
          <w:trHeight w:val="127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71F1DE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1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589F5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Setting the parameters inside the constructor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E60108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We cannot pass the values inside constructor without setting them first</w:t>
            </w:r>
          </w:p>
        </w:tc>
      </w:tr>
      <w:tr w:rsidR="00C12CBE" w:rsidRPr="00C12CBE" w14:paraId="32A39E4D" w14:textId="77777777" w:rsidTr="00C12CBE">
        <w:trPr>
          <w:trHeight w:val="90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9E7C31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2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0F50F8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}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22CF5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Ending the class and main method is required</w:t>
            </w:r>
          </w:p>
        </w:tc>
      </w:tr>
    </w:tbl>
    <w:p w14:paraId="3ED4AF9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0609E0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59C3809" w14:textId="77777777" w:rsidR="00C12CBE" w:rsidRPr="00C12CBE" w:rsidRDefault="00C12CBE" w:rsidP="007C17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115" w:right="0" w:firstLine="0"/>
        <w:rPr>
          <w:rFonts w:ascii="Arial Rounded MT Bold" w:hAnsi="Arial Rounded MT Bold"/>
          <w:sz w:val="24"/>
          <w:lang w:val="en-US"/>
        </w:rPr>
      </w:pPr>
      <w:r w:rsidRPr="00C12CBE">
        <w:rPr>
          <w:sz w:val="24"/>
          <w:lang w:val="en-US"/>
        </w:rPr>
        <w:t>4.</w:t>
      </w:r>
      <w:r w:rsidRPr="00C12CBE">
        <w:rPr>
          <w:rFonts w:ascii="Arial Rounded MT Bold" w:hAnsi="Arial Rounded MT Bold"/>
          <w:sz w:val="24"/>
          <w:lang w:val="en-US"/>
        </w:rPr>
        <w:t xml:space="preserve">Create a shape class with method </w:t>
      </w:r>
      <w:proofErr w:type="spellStart"/>
      <w:r w:rsidRPr="00C12CBE">
        <w:rPr>
          <w:rFonts w:ascii="Arial Rounded MT Bold" w:hAnsi="Arial Rounded MT Bold"/>
          <w:sz w:val="24"/>
          <w:lang w:val="en-US"/>
        </w:rPr>
        <w:t>calculateArea</w:t>
      </w:r>
      <w:proofErr w:type="spellEnd"/>
      <w:r w:rsidRPr="00C12CBE">
        <w:rPr>
          <w:rFonts w:ascii="Arial Rounded MT Bold" w:hAnsi="Arial Rounded MT Bold"/>
          <w:sz w:val="24"/>
          <w:lang w:val="en-US"/>
        </w:rPr>
        <w:t>() that is overloaded for different shapes (</w:t>
      </w:r>
      <w:proofErr w:type="spellStart"/>
      <w:r w:rsidRPr="00C12CBE">
        <w:rPr>
          <w:rFonts w:ascii="Arial Rounded MT Bold" w:hAnsi="Arial Rounded MT Bold"/>
          <w:sz w:val="24"/>
          <w:lang w:val="en-US"/>
        </w:rPr>
        <w:t>eg</w:t>
      </w:r>
      <w:proofErr w:type="spellEnd"/>
      <w:r w:rsidRPr="00C12CBE">
        <w:rPr>
          <w:rFonts w:ascii="Arial Rounded MT Bold" w:hAnsi="Arial Rounded MT Bold"/>
          <w:sz w:val="24"/>
          <w:lang w:val="en-US"/>
        </w:rPr>
        <w:t xml:space="preserve">: square, rectangle).Then create a subclass Circle that overrides </w:t>
      </w:r>
      <w:proofErr w:type="spellStart"/>
      <w:r w:rsidRPr="00C12CBE">
        <w:rPr>
          <w:rFonts w:ascii="Arial Rounded MT Bold" w:hAnsi="Arial Rounded MT Bold"/>
          <w:sz w:val="24"/>
          <w:lang w:val="en-US"/>
        </w:rPr>
        <w:t>calculateArea</w:t>
      </w:r>
      <w:proofErr w:type="spellEnd"/>
      <w:r w:rsidRPr="00C12CBE">
        <w:rPr>
          <w:rFonts w:ascii="Arial Rounded MT Bold" w:hAnsi="Arial Rounded MT Bold"/>
          <w:sz w:val="24"/>
          <w:lang w:val="en-US"/>
        </w:rPr>
        <w:t>() method for Circle.</w:t>
      </w:r>
    </w:p>
    <w:p w14:paraId="251E668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1A50D05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2954C67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CODE:</w:t>
      </w:r>
    </w:p>
    <w:p w14:paraId="344D78B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class shape{</w:t>
      </w:r>
    </w:p>
    <w:p w14:paraId="1B1C45D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public float </w:t>
      </w:r>
      <w:proofErr w:type="spellStart"/>
      <w:r w:rsidRPr="00C12CBE">
        <w:rPr>
          <w:sz w:val="24"/>
          <w:lang w:val="en-US"/>
        </w:rPr>
        <w:t>calarea</w:t>
      </w:r>
      <w:proofErr w:type="spellEnd"/>
      <w:r w:rsidRPr="00C12CBE">
        <w:rPr>
          <w:sz w:val="24"/>
          <w:lang w:val="en-US"/>
        </w:rPr>
        <w:t>(float side){ return side*side;</w:t>
      </w:r>
    </w:p>
    <w:p w14:paraId="26B028A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4F13E5C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public float </w:t>
      </w:r>
      <w:proofErr w:type="spellStart"/>
      <w:r w:rsidRPr="00C12CBE">
        <w:rPr>
          <w:sz w:val="24"/>
          <w:lang w:val="en-US"/>
        </w:rPr>
        <w:t>calarea</w:t>
      </w:r>
      <w:proofErr w:type="spellEnd"/>
      <w:r w:rsidRPr="00C12CBE">
        <w:rPr>
          <w:sz w:val="24"/>
          <w:lang w:val="en-US"/>
        </w:rPr>
        <w:t xml:space="preserve">(float </w:t>
      </w:r>
      <w:proofErr w:type="spellStart"/>
      <w:r w:rsidRPr="00C12CBE">
        <w:rPr>
          <w:sz w:val="24"/>
          <w:lang w:val="en-US"/>
        </w:rPr>
        <w:t>l,float</w:t>
      </w:r>
      <w:proofErr w:type="spellEnd"/>
      <w:r w:rsidRPr="00C12CBE">
        <w:rPr>
          <w:sz w:val="24"/>
          <w:lang w:val="en-US"/>
        </w:rPr>
        <w:t xml:space="preserve"> b){ return l*b;</w:t>
      </w:r>
    </w:p>
    <w:p w14:paraId="4962169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5308C9B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1330245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class circle extends shape{</w:t>
      </w:r>
    </w:p>
    <w:p w14:paraId="38EDE3E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public double </w:t>
      </w:r>
      <w:proofErr w:type="spellStart"/>
      <w:r w:rsidRPr="00C12CBE">
        <w:rPr>
          <w:sz w:val="24"/>
          <w:lang w:val="en-US"/>
        </w:rPr>
        <w:t>calarea</w:t>
      </w:r>
      <w:proofErr w:type="spellEnd"/>
      <w:r w:rsidRPr="00C12CBE">
        <w:rPr>
          <w:sz w:val="24"/>
          <w:lang w:val="en-US"/>
        </w:rPr>
        <w:t>(double r){ return 3.14*r*r;</w:t>
      </w:r>
    </w:p>
    <w:p w14:paraId="194E1D9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64D30F6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7B161148" w14:textId="77777777" w:rsidR="009C37EB" w:rsidRDefault="009C37EB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177BE31B" w14:textId="77777777" w:rsidR="009C37EB" w:rsidRDefault="009C37EB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10032742" w14:textId="18A1EFDE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class s{</w:t>
      </w:r>
    </w:p>
    <w:p w14:paraId="6405C8F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public static void main(String[] </w:t>
      </w:r>
      <w:proofErr w:type="spellStart"/>
      <w:r w:rsidRPr="00C12CBE">
        <w:rPr>
          <w:sz w:val="24"/>
          <w:lang w:val="en-US"/>
        </w:rPr>
        <w:t>args</w:t>
      </w:r>
      <w:proofErr w:type="spellEnd"/>
      <w:r w:rsidRPr="00C12CBE">
        <w:rPr>
          <w:sz w:val="24"/>
          <w:lang w:val="en-US"/>
        </w:rPr>
        <w:t xml:space="preserve">){ circle c=new circle(); </w:t>
      </w:r>
      <w:proofErr w:type="spellStart"/>
      <w:r w:rsidRPr="00C12CBE">
        <w:rPr>
          <w:sz w:val="24"/>
          <w:lang w:val="en-US"/>
        </w:rPr>
        <w:t>System.out.println</w:t>
      </w:r>
      <w:proofErr w:type="spellEnd"/>
      <w:r w:rsidRPr="00C12CBE">
        <w:rPr>
          <w:sz w:val="24"/>
          <w:lang w:val="en-US"/>
        </w:rPr>
        <w:t>(</w:t>
      </w:r>
      <w:proofErr w:type="spellStart"/>
      <w:r w:rsidRPr="00C12CBE">
        <w:rPr>
          <w:sz w:val="24"/>
          <w:lang w:val="en-US"/>
        </w:rPr>
        <w:t>c.calarea</w:t>
      </w:r>
      <w:proofErr w:type="spellEnd"/>
      <w:r w:rsidRPr="00C12CBE">
        <w:rPr>
          <w:sz w:val="24"/>
          <w:lang w:val="en-US"/>
        </w:rPr>
        <w:t>(10));</w:t>
      </w:r>
    </w:p>
    <w:p w14:paraId="4CFBC29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7163DA7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1EBFE98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436DEC9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6B19C72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OUTPUT:</w:t>
      </w:r>
    </w:p>
    <w:p w14:paraId="56F8FCE7" w14:textId="15B5E107" w:rsidR="00C12CBE" w:rsidRPr="00C12CBE" w:rsidRDefault="0068599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68599E">
        <w:rPr>
          <w:noProof/>
          <w:sz w:val="24"/>
        </w:rPr>
        <w:drawing>
          <wp:inline distT="0" distB="0" distL="0" distR="0" wp14:anchorId="7D8688DB" wp14:editId="4430A9DA">
            <wp:extent cx="6584950" cy="913130"/>
            <wp:effectExtent l="0" t="0" r="6350" b="1270"/>
            <wp:docPr id="103819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64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67F2" w14:textId="77777777" w:rsidR="00807520" w:rsidRDefault="0080752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ADA3BED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  <w:r w:rsidRPr="00E82362">
        <w:rPr>
          <w:b/>
          <w:sz w:val="24"/>
          <w:u w:val="single"/>
          <w:lang w:val="en-US"/>
        </w:rPr>
        <w:t>CLASS DIAGRAM:</w:t>
      </w:r>
    </w:p>
    <w:p w14:paraId="21EA92BD" w14:textId="77777777" w:rsid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5D185C6" w14:textId="0BAE5502" w:rsidR="000E75C5" w:rsidRPr="00E82362" w:rsidRDefault="000E75C5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0E75C5">
        <w:rPr>
          <w:b/>
          <w:noProof/>
          <w:sz w:val="24"/>
          <w:u w:val="single"/>
        </w:rPr>
        <w:drawing>
          <wp:inline distT="0" distB="0" distL="0" distR="0" wp14:anchorId="39FFF4AF" wp14:editId="2B5AB7F0">
            <wp:extent cx="5449060" cy="2829320"/>
            <wp:effectExtent l="0" t="0" r="0" b="9525"/>
            <wp:docPr id="108374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446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1BE6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E972C15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8830031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4AB141D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22FA534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E82362">
        <w:rPr>
          <w:b/>
          <w:sz w:val="24"/>
          <w:u w:val="single"/>
        </w:rPr>
        <w:t>ERRORS:</w:t>
      </w: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3402"/>
        <w:gridCol w:w="3416"/>
        <w:gridCol w:w="3417"/>
      </w:tblGrid>
      <w:tr w:rsidR="00E82362" w:rsidRPr="00E82362" w14:paraId="0C6260B3" w14:textId="77777777" w:rsidTr="00E82362"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1A1B8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5E3E9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55A34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reason</w:t>
            </w:r>
          </w:p>
        </w:tc>
      </w:tr>
      <w:tr w:rsidR="00E82362" w:rsidRPr="00E82362" w14:paraId="7BF23E70" w14:textId="77777777" w:rsidTr="00E82362"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46468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1.</w:t>
            </w:r>
          </w:p>
        </w:tc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CB828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Setting the parameters inside the constructor</w:t>
            </w:r>
          </w:p>
        </w:tc>
        <w:tc>
          <w:tcPr>
            <w:tcW w:w="3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1B038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We cannot pass the values inside constructor without setting them first</w:t>
            </w:r>
          </w:p>
        </w:tc>
      </w:tr>
      <w:tr w:rsidR="00E82362" w:rsidRPr="00E82362" w14:paraId="139DE509" w14:textId="77777777" w:rsidTr="00E82362"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256AF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2.</w:t>
            </w:r>
          </w:p>
        </w:tc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44520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}</w:t>
            </w:r>
          </w:p>
        </w:tc>
        <w:tc>
          <w:tcPr>
            <w:tcW w:w="3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CB665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Ending the class and main method is required</w:t>
            </w:r>
          </w:p>
        </w:tc>
      </w:tr>
    </w:tbl>
    <w:p w14:paraId="2B68416B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2BF4714" w14:textId="77777777" w:rsidR="00E82362" w:rsidRDefault="00E82362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F318F16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AFEB54F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07017F5C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D17D862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45239808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7EB753BA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4AFED21D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1AF0059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68D5AA17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4291AE83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6B572264" w14:textId="308F39D3" w:rsidR="001D09F0" w:rsidRDefault="00BA41EA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  <w:lang w:val="en-US"/>
        </w:rPr>
      </w:pPr>
      <w:r w:rsidRPr="00BA41EA">
        <w:rPr>
          <w:rFonts w:ascii="Algerian" w:hAnsi="Algerian"/>
          <w:b/>
          <w:sz w:val="24"/>
          <w:u w:val="single"/>
          <w:lang w:val="en-US"/>
        </w:rPr>
        <w:t>Week-7</w:t>
      </w:r>
    </w:p>
    <w:p w14:paraId="3B45FAA2" w14:textId="77777777" w:rsidR="00BA41EA" w:rsidRDefault="00BA41EA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  <w:lang w:val="en-US"/>
        </w:rPr>
      </w:pPr>
    </w:p>
    <w:p w14:paraId="0ED1242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1Q)Write a java program to create an abstract class Animal with an abstract method sound().Create Subclass Tiger and Lion extends the Animal class and implement the sound() method to make a specific sound for each animal</w:t>
      </w:r>
    </w:p>
    <w:p w14:paraId="0864AC9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193E983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6"/>
          <w:szCs w:val="26"/>
          <w:u w:val="single"/>
        </w:rPr>
      </w:pPr>
      <w:r w:rsidRPr="00897E01">
        <w:rPr>
          <w:b/>
          <w:bCs/>
          <w:sz w:val="26"/>
          <w:szCs w:val="26"/>
          <w:u w:val="single"/>
        </w:rPr>
        <w:t>Program:</w:t>
      </w:r>
    </w:p>
    <w:p w14:paraId="1163458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abstract class Animal {</w:t>
      </w:r>
    </w:p>
    <w:p w14:paraId="286E74E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</w:t>
      </w:r>
    </w:p>
    <w:p w14:paraId="3087923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abstract void sound();</w:t>
      </w:r>
    </w:p>
    <w:p w14:paraId="5C02239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591B8A1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08D0CA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E2AAE3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class Lion extends Animal {</w:t>
      </w:r>
    </w:p>
    <w:p w14:paraId="166A6E7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</w:t>
      </w:r>
    </w:p>
    <w:p w14:paraId="0C1D8A9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@Override</w:t>
      </w:r>
    </w:p>
    <w:p w14:paraId="645A091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sound() {</w:t>
      </w:r>
    </w:p>
    <w:p w14:paraId="6D1B691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("Lion: Roar!");</w:t>
      </w:r>
    </w:p>
    <w:p w14:paraId="4F9C220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33D22BB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20E364F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EA549F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614958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class Tiger extends Animal {</w:t>
      </w:r>
    </w:p>
    <w:p w14:paraId="6835C72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sound() {</w:t>
      </w:r>
    </w:p>
    <w:p w14:paraId="722744A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("Tiger: Growl!");</w:t>
      </w:r>
    </w:p>
    <w:p w14:paraId="678231D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08BF816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35D3A33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32905D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7D1DDED" w14:textId="2CC8748A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public class </w:t>
      </w:r>
      <w:r w:rsidR="00950460">
        <w:rPr>
          <w:b/>
          <w:sz w:val="24"/>
          <w:u w:val="single"/>
        </w:rPr>
        <w:t>Week7_1</w:t>
      </w:r>
      <w:r w:rsidRPr="00897E01">
        <w:rPr>
          <w:b/>
          <w:sz w:val="24"/>
          <w:u w:val="single"/>
        </w:rPr>
        <w:t xml:space="preserve"> {</w:t>
      </w:r>
    </w:p>
    <w:p w14:paraId="393B984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static void main(String[] </w:t>
      </w:r>
      <w:proofErr w:type="spellStart"/>
      <w:r w:rsidRPr="00897E01">
        <w:rPr>
          <w:b/>
          <w:sz w:val="24"/>
          <w:u w:val="single"/>
        </w:rPr>
        <w:t>args</w:t>
      </w:r>
      <w:proofErr w:type="spellEnd"/>
      <w:r w:rsidRPr="00897E01">
        <w:rPr>
          <w:b/>
          <w:sz w:val="24"/>
          <w:u w:val="single"/>
        </w:rPr>
        <w:t>) {</w:t>
      </w:r>
    </w:p>
    <w:p w14:paraId="3E4CB03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</w:t>
      </w:r>
    </w:p>
    <w:p w14:paraId="1F10BCB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Animal lion = new Lion();</w:t>
      </w:r>
    </w:p>
    <w:p w14:paraId="6025968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Animal tiger = new Tiger();</w:t>
      </w:r>
    </w:p>
    <w:p w14:paraId="1D0D445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102878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7916376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lion.sound</w:t>
      </w:r>
      <w:proofErr w:type="spellEnd"/>
      <w:r w:rsidRPr="00897E01">
        <w:rPr>
          <w:b/>
          <w:sz w:val="24"/>
          <w:u w:val="single"/>
        </w:rPr>
        <w:t>();</w:t>
      </w:r>
    </w:p>
    <w:p w14:paraId="64588A2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tiger.sound</w:t>
      </w:r>
      <w:proofErr w:type="spellEnd"/>
      <w:r w:rsidRPr="00897E01">
        <w:rPr>
          <w:b/>
          <w:sz w:val="24"/>
          <w:u w:val="single"/>
        </w:rPr>
        <w:t>();</w:t>
      </w:r>
    </w:p>
    <w:p w14:paraId="33B950F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6764CAA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20C06E13" w14:textId="77777777" w:rsid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2077A59" w14:textId="77777777" w:rsidR="00A96F2A" w:rsidRDefault="00A96F2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CF8A24C" w14:textId="77777777" w:rsidR="006B4EF1" w:rsidRDefault="006B4EF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BA578E1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DD16502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39CCCC4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6B3A54A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9E066DD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0109977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A1D81D6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013B2E6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08ACF4B" w14:textId="77777777" w:rsidR="006B4EF1" w:rsidRDefault="006B4EF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7D56449" w14:textId="69774B26" w:rsidR="0075746D" w:rsidRPr="00897E01" w:rsidRDefault="00A76B45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>
        <w:rPr>
          <w:b/>
          <w:sz w:val="24"/>
          <w:u w:val="single"/>
        </w:rPr>
        <w:t>CLASS DIAGRAM</w:t>
      </w:r>
    </w:p>
    <w:p w14:paraId="114B81D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8C175D1" w14:textId="66725DAD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AD1B15">
        <w:rPr>
          <w:b/>
          <w:noProof/>
          <w:sz w:val="24"/>
          <w:u w:val="single"/>
        </w:rPr>
        <w:drawing>
          <wp:inline distT="0" distB="0" distL="0" distR="0" wp14:anchorId="09A6B6CB" wp14:editId="42483051">
            <wp:extent cx="3756660" cy="2987040"/>
            <wp:effectExtent l="0" t="0" r="0" b="3810"/>
            <wp:docPr id="13157875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A2C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0F552A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E7013E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Output:</w:t>
      </w:r>
    </w:p>
    <w:p w14:paraId="6CB852D7" w14:textId="1C6557E2" w:rsidR="00897E01" w:rsidRPr="00897E01" w:rsidRDefault="00950460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950460">
        <w:rPr>
          <w:b/>
          <w:bCs/>
          <w:noProof/>
          <w:sz w:val="24"/>
          <w:u w:val="single"/>
        </w:rPr>
        <w:drawing>
          <wp:inline distT="0" distB="0" distL="0" distR="0" wp14:anchorId="76E938A3" wp14:editId="0A71B80E">
            <wp:extent cx="6584950" cy="771525"/>
            <wp:effectExtent l="0" t="0" r="6350" b="9525"/>
            <wp:docPr id="94006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630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FEB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4F8E68A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436"/>
        <w:gridCol w:w="3462"/>
        <w:gridCol w:w="3462"/>
      </w:tblGrid>
      <w:tr w:rsidR="00897E01" w:rsidRPr="00897E01" w14:paraId="01A5B835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1B519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D3F2C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D5294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Reason</w:t>
            </w:r>
          </w:p>
        </w:tc>
      </w:tr>
      <w:tr w:rsidR="00897E01" w:rsidRPr="00897E01" w14:paraId="73A46583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884D2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C55A3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E425B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We cannot pass the values inside constructor without setting them first</w:t>
            </w:r>
          </w:p>
        </w:tc>
      </w:tr>
      <w:tr w:rsidR="00897E01" w:rsidRPr="00897E01" w14:paraId="6FF990A5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7453C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7BEFA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64ECA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 xml:space="preserve">Ending the class and main method is required </w:t>
            </w:r>
          </w:p>
        </w:tc>
      </w:tr>
    </w:tbl>
    <w:p w14:paraId="542EEE0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276F0F9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7BF2E22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2FDB2B5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 xml:space="preserve">2Q)Write a java program to create an abstract class Shape3D with an abstract methods </w:t>
      </w:r>
      <w:proofErr w:type="spellStart"/>
      <w:r w:rsidRPr="00897E01">
        <w:rPr>
          <w:b/>
          <w:bCs/>
          <w:szCs w:val="28"/>
          <w:u w:val="single"/>
        </w:rPr>
        <w:t>Calculate_volume</w:t>
      </w:r>
      <w:proofErr w:type="spellEnd"/>
      <w:r w:rsidRPr="00897E01">
        <w:rPr>
          <w:b/>
          <w:bCs/>
          <w:szCs w:val="28"/>
          <w:u w:val="single"/>
        </w:rPr>
        <w:t xml:space="preserve">() and </w:t>
      </w:r>
      <w:proofErr w:type="spellStart"/>
      <w:r w:rsidRPr="00897E01">
        <w:rPr>
          <w:b/>
          <w:bCs/>
          <w:szCs w:val="28"/>
          <w:u w:val="single"/>
        </w:rPr>
        <w:t>Calculate_Surface_area.Create</w:t>
      </w:r>
      <w:proofErr w:type="spellEnd"/>
      <w:r w:rsidRPr="00897E01">
        <w:rPr>
          <w:b/>
          <w:bCs/>
          <w:szCs w:val="28"/>
          <w:u w:val="single"/>
        </w:rPr>
        <w:t xml:space="preserve"> Subclass Sphere and Cube extends the Shape3D class and implement the respective methods to calculate the volume and </w:t>
      </w:r>
      <w:proofErr w:type="spellStart"/>
      <w:r w:rsidRPr="00897E01">
        <w:rPr>
          <w:b/>
          <w:bCs/>
          <w:szCs w:val="28"/>
          <w:u w:val="single"/>
        </w:rPr>
        <w:t>surface_area</w:t>
      </w:r>
      <w:proofErr w:type="spellEnd"/>
      <w:r w:rsidRPr="00897E01">
        <w:rPr>
          <w:b/>
          <w:bCs/>
          <w:szCs w:val="28"/>
          <w:u w:val="single"/>
        </w:rPr>
        <w:t xml:space="preserve"> of each shape.</w:t>
      </w:r>
    </w:p>
    <w:p w14:paraId="061995F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1E9B393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6"/>
          <w:szCs w:val="26"/>
          <w:u w:val="single"/>
        </w:rPr>
      </w:pPr>
      <w:r w:rsidRPr="00897E01">
        <w:rPr>
          <w:b/>
          <w:bCs/>
          <w:sz w:val="26"/>
          <w:szCs w:val="26"/>
          <w:u w:val="single"/>
        </w:rPr>
        <w:t>Program:</w:t>
      </w:r>
    </w:p>
    <w:p w14:paraId="43EFB37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DC417E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abstract class Shape3D {</w:t>
      </w:r>
    </w:p>
    <w:p w14:paraId="46D5933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abstract void </w:t>
      </w:r>
      <w:proofErr w:type="spellStart"/>
      <w:r w:rsidRPr="00897E01">
        <w:rPr>
          <w:b/>
          <w:sz w:val="24"/>
          <w:u w:val="single"/>
        </w:rPr>
        <w:t>calculate_volume</w:t>
      </w:r>
      <w:proofErr w:type="spellEnd"/>
      <w:r w:rsidRPr="00897E01">
        <w:rPr>
          <w:b/>
          <w:sz w:val="24"/>
          <w:u w:val="single"/>
        </w:rPr>
        <w:t>();</w:t>
      </w:r>
    </w:p>
    <w:p w14:paraId="0A7D9BD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abstract void </w:t>
      </w:r>
      <w:proofErr w:type="spellStart"/>
      <w:r w:rsidRPr="00897E01">
        <w:rPr>
          <w:b/>
          <w:sz w:val="24"/>
          <w:u w:val="single"/>
        </w:rPr>
        <w:t>calculate_surf_a</w:t>
      </w:r>
      <w:proofErr w:type="spellEnd"/>
      <w:r w:rsidRPr="00897E01">
        <w:rPr>
          <w:b/>
          <w:sz w:val="24"/>
          <w:u w:val="single"/>
        </w:rPr>
        <w:t>();</w:t>
      </w:r>
    </w:p>
    <w:p w14:paraId="261E3D72" w14:textId="141629DF" w:rsidR="00897E01" w:rsidRDefault="00897E01" w:rsidP="004E14D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0C13C32E" w14:textId="77777777" w:rsidR="004E14D2" w:rsidRDefault="004E14D2" w:rsidP="004E14D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A992675" w14:textId="77777777" w:rsidR="004E14D2" w:rsidRDefault="004E14D2" w:rsidP="004E14D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AB0AFF2" w14:textId="77777777" w:rsidR="004E14D2" w:rsidRPr="00897E01" w:rsidRDefault="004E14D2" w:rsidP="004E14D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128042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734E9F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class Sphere extends Shape3D {</w:t>
      </w:r>
    </w:p>
    <w:p w14:paraId="33FFBA5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private double radius;</w:t>
      </w:r>
    </w:p>
    <w:p w14:paraId="749D464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09D9FA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</w:t>
      </w:r>
    </w:p>
    <w:p w14:paraId="4A02BAB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Sphere(double radius) {</w:t>
      </w:r>
    </w:p>
    <w:p w14:paraId="65C29BC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this.radius</w:t>
      </w:r>
      <w:proofErr w:type="spellEnd"/>
      <w:r w:rsidRPr="00897E01">
        <w:rPr>
          <w:b/>
          <w:sz w:val="24"/>
          <w:u w:val="single"/>
        </w:rPr>
        <w:t xml:space="preserve"> = radius;</w:t>
      </w:r>
    </w:p>
    <w:p w14:paraId="75E0220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2217911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calculate_surf_a</w:t>
      </w:r>
      <w:proofErr w:type="spellEnd"/>
      <w:r w:rsidRPr="00897E01">
        <w:rPr>
          <w:b/>
          <w:sz w:val="24"/>
          <w:u w:val="single"/>
        </w:rPr>
        <w:t>() {</w:t>
      </w:r>
    </w:p>
    <w:p w14:paraId="7D26239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double </w:t>
      </w:r>
      <w:proofErr w:type="spellStart"/>
      <w:r w:rsidRPr="00897E01">
        <w:rPr>
          <w:b/>
          <w:sz w:val="24"/>
          <w:u w:val="single"/>
        </w:rPr>
        <w:t>surfaceArea</w:t>
      </w:r>
      <w:proofErr w:type="spellEnd"/>
      <w:r w:rsidRPr="00897E01">
        <w:rPr>
          <w:b/>
          <w:sz w:val="24"/>
          <w:u w:val="single"/>
        </w:rPr>
        <w:t xml:space="preserve"> = 4 * </w:t>
      </w:r>
      <w:proofErr w:type="spellStart"/>
      <w:r w:rsidRPr="00897E01">
        <w:rPr>
          <w:b/>
          <w:sz w:val="24"/>
          <w:u w:val="single"/>
        </w:rPr>
        <w:t>Math.PI</w:t>
      </w:r>
      <w:proofErr w:type="spellEnd"/>
      <w:r w:rsidRPr="00897E01">
        <w:rPr>
          <w:b/>
          <w:sz w:val="24"/>
          <w:u w:val="single"/>
        </w:rPr>
        <w:t xml:space="preserve"> * </w:t>
      </w:r>
      <w:proofErr w:type="spellStart"/>
      <w:r w:rsidRPr="00897E01">
        <w:rPr>
          <w:b/>
          <w:sz w:val="24"/>
          <w:u w:val="single"/>
        </w:rPr>
        <w:t>Math.pow</w:t>
      </w:r>
      <w:proofErr w:type="spellEnd"/>
      <w:r w:rsidRPr="00897E01">
        <w:rPr>
          <w:b/>
          <w:sz w:val="24"/>
          <w:u w:val="single"/>
        </w:rPr>
        <w:t>(radius, 2);</w:t>
      </w:r>
    </w:p>
    <w:p w14:paraId="3B30BBA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System.out.printf</w:t>
      </w:r>
      <w:proofErr w:type="spellEnd"/>
      <w:r w:rsidRPr="00897E01">
        <w:rPr>
          <w:b/>
          <w:sz w:val="24"/>
          <w:u w:val="single"/>
        </w:rPr>
        <w:t xml:space="preserve">("Surface Area of Sphere: %.2f%n", </w:t>
      </w:r>
      <w:proofErr w:type="spellStart"/>
      <w:r w:rsidRPr="00897E01">
        <w:rPr>
          <w:b/>
          <w:sz w:val="24"/>
          <w:u w:val="single"/>
        </w:rPr>
        <w:t>surfaceArea</w:t>
      </w:r>
      <w:proofErr w:type="spellEnd"/>
      <w:r w:rsidRPr="00897E01">
        <w:rPr>
          <w:b/>
          <w:sz w:val="24"/>
          <w:u w:val="single"/>
        </w:rPr>
        <w:t>);</w:t>
      </w:r>
    </w:p>
    <w:p w14:paraId="579B3D3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40984D6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calculate_volume</w:t>
      </w:r>
      <w:proofErr w:type="spellEnd"/>
      <w:r w:rsidRPr="00897E01">
        <w:rPr>
          <w:b/>
          <w:sz w:val="24"/>
          <w:u w:val="single"/>
        </w:rPr>
        <w:t>() {</w:t>
      </w:r>
    </w:p>
    <w:p w14:paraId="2DDEB56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double volume = (4.0 / 3) * </w:t>
      </w:r>
      <w:proofErr w:type="spellStart"/>
      <w:r w:rsidRPr="00897E01">
        <w:rPr>
          <w:b/>
          <w:sz w:val="24"/>
          <w:u w:val="single"/>
        </w:rPr>
        <w:t>Math.PI</w:t>
      </w:r>
      <w:proofErr w:type="spellEnd"/>
      <w:r w:rsidRPr="00897E01">
        <w:rPr>
          <w:b/>
          <w:sz w:val="24"/>
          <w:u w:val="single"/>
        </w:rPr>
        <w:t xml:space="preserve"> * </w:t>
      </w:r>
      <w:proofErr w:type="spellStart"/>
      <w:r w:rsidRPr="00897E01">
        <w:rPr>
          <w:b/>
          <w:sz w:val="24"/>
          <w:u w:val="single"/>
        </w:rPr>
        <w:t>Math.pow</w:t>
      </w:r>
      <w:proofErr w:type="spellEnd"/>
      <w:r w:rsidRPr="00897E01">
        <w:rPr>
          <w:b/>
          <w:sz w:val="24"/>
          <w:u w:val="single"/>
        </w:rPr>
        <w:t>(radius, 3);</w:t>
      </w:r>
    </w:p>
    <w:p w14:paraId="53E2C8E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System.out.printf</w:t>
      </w:r>
      <w:proofErr w:type="spellEnd"/>
      <w:r w:rsidRPr="00897E01">
        <w:rPr>
          <w:b/>
          <w:sz w:val="24"/>
          <w:u w:val="single"/>
        </w:rPr>
        <w:t>("Volume of Sphere: %.2f%n", volume);</w:t>
      </w:r>
    </w:p>
    <w:p w14:paraId="3E410EA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60DB9E8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645E02B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59B774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83CCE1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class Cube extends Shape3D {</w:t>
      </w:r>
    </w:p>
    <w:p w14:paraId="0FBB31A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private double side;</w:t>
      </w:r>
    </w:p>
    <w:p w14:paraId="1B6BCF3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1F8859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</w:t>
      </w:r>
    </w:p>
    <w:p w14:paraId="062A805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Cube(double side) {</w:t>
      </w:r>
    </w:p>
    <w:p w14:paraId="278AA58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this.side</w:t>
      </w:r>
      <w:proofErr w:type="spellEnd"/>
      <w:r w:rsidRPr="00897E01">
        <w:rPr>
          <w:b/>
          <w:sz w:val="24"/>
          <w:u w:val="single"/>
        </w:rPr>
        <w:t xml:space="preserve"> = side;</w:t>
      </w:r>
    </w:p>
    <w:p w14:paraId="0CFD2C0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678E9EF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8DB669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calculate_surf_a</w:t>
      </w:r>
      <w:proofErr w:type="spellEnd"/>
      <w:r w:rsidRPr="00897E01">
        <w:rPr>
          <w:b/>
          <w:sz w:val="24"/>
          <w:u w:val="single"/>
        </w:rPr>
        <w:t>() {</w:t>
      </w:r>
    </w:p>
    <w:p w14:paraId="63FC49E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double </w:t>
      </w:r>
      <w:proofErr w:type="spellStart"/>
      <w:r w:rsidRPr="00897E01">
        <w:rPr>
          <w:b/>
          <w:sz w:val="24"/>
          <w:u w:val="single"/>
        </w:rPr>
        <w:t>surfaceArea</w:t>
      </w:r>
      <w:proofErr w:type="spellEnd"/>
      <w:r w:rsidRPr="00897E01">
        <w:rPr>
          <w:b/>
          <w:sz w:val="24"/>
          <w:u w:val="single"/>
        </w:rPr>
        <w:t xml:space="preserve"> = 6 * </w:t>
      </w:r>
      <w:proofErr w:type="spellStart"/>
      <w:r w:rsidRPr="00897E01">
        <w:rPr>
          <w:b/>
          <w:sz w:val="24"/>
          <w:u w:val="single"/>
        </w:rPr>
        <w:t>Math.pow</w:t>
      </w:r>
      <w:proofErr w:type="spellEnd"/>
      <w:r w:rsidRPr="00897E01">
        <w:rPr>
          <w:b/>
          <w:sz w:val="24"/>
          <w:u w:val="single"/>
        </w:rPr>
        <w:t>(side, 2);</w:t>
      </w:r>
    </w:p>
    <w:p w14:paraId="60AD38C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System.out.printf</w:t>
      </w:r>
      <w:proofErr w:type="spellEnd"/>
      <w:r w:rsidRPr="00897E01">
        <w:rPr>
          <w:b/>
          <w:sz w:val="24"/>
          <w:u w:val="single"/>
        </w:rPr>
        <w:t xml:space="preserve">("Surface Area of Cube: %.2f%n", </w:t>
      </w:r>
      <w:proofErr w:type="spellStart"/>
      <w:r w:rsidRPr="00897E01">
        <w:rPr>
          <w:b/>
          <w:sz w:val="24"/>
          <w:u w:val="single"/>
        </w:rPr>
        <w:t>surfaceArea</w:t>
      </w:r>
      <w:proofErr w:type="spellEnd"/>
      <w:r w:rsidRPr="00897E01">
        <w:rPr>
          <w:b/>
          <w:sz w:val="24"/>
          <w:u w:val="single"/>
        </w:rPr>
        <w:t>);</w:t>
      </w:r>
    </w:p>
    <w:p w14:paraId="70690EA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1ECF216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calculate_volume</w:t>
      </w:r>
      <w:proofErr w:type="spellEnd"/>
      <w:r w:rsidRPr="00897E01">
        <w:rPr>
          <w:b/>
          <w:sz w:val="24"/>
          <w:u w:val="single"/>
        </w:rPr>
        <w:t>() {</w:t>
      </w:r>
    </w:p>
    <w:p w14:paraId="0B4039D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double volume = </w:t>
      </w:r>
      <w:proofErr w:type="spellStart"/>
      <w:r w:rsidRPr="00897E01">
        <w:rPr>
          <w:b/>
          <w:sz w:val="24"/>
          <w:u w:val="single"/>
        </w:rPr>
        <w:t>Math.pow</w:t>
      </w:r>
      <w:proofErr w:type="spellEnd"/>
      <w:r w:rsidRPr="00897E01">
        <w:rPr>
          <w:b/>
          <w:sz w:val="24"/>
          <w:u w:val="single"/>
        </w:rPr>
        <w:t>(side, 3);</w:t>
      </w:r>
    </w:p>
    <w:p w14:paraId="39F8B2E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System.out.printf</w:t>
      </w:r>
      <w:proofErr w:type="spellEnd"/>
      <w:r w:rsidRPr="00897E01">
        <w:rPr>
          <w:b/>
          <w:sz w:val="24"/>
          <w:u w:val="single"/>
        </w:rPr>
        <w:t>("Volume of Cube: %.2f%n", volume);</w:t>
      </w:r>
    </w:p>
    <w:p w14:paraId="14F3CC5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67F2F49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6E9DBCD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4624D3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A39DB6D" w14:textId="40FD8651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public class </w:t>
      </w:r>
      <w:r w:rsidR="0056230B">
        <w:rPr>
          <w:b/>
          <w:sz w:val="24"/>
          <w:u w:val="single"/>
        </w:rPr>
        <w:t>Week7_2</w:t>
      </w:r>
      <w:r w:rsidRPr="00897E01">
        <w:rPr>
          <w:b/>
          <w:sz w:val="24"/>
          <w:u w:val="single"/>
        </w:rPr>
        <w:t xml:space="preserve"> {</w:t>
      </w:r>
    </w:p>
    <w:p w14:paraId="58A3BC4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static void main(String[] </w:t>
      </w:r>
      <w:proofErr w:type="spellStart"/>
      <w:r w:rsidRPr="00897E01">
        <w:rPr>
          <w:b/>
          <w:sz w:val="24"/>
          <w:u w:val="single"/>
        </w:rPr>
        <w:t>args</w:t>
      </w:r>
      <w:proofErr w:type="spellEnd"/>
      <w:r w:rsidRPr="00897E01">
        <w:rPr>
          <w:b/>
          <w:sz w:val="24"/>
          <w:u w:val="single"/>
        </w:rPr>
        <w:t>) {</w:t>
      </w:r>
    </w:p>
    <w:p w14:paraId="1C7A441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1993C3F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Shape3D sphere = new Sphere(5); </w:t>
      </w:r>
    </w:p>
    <w:p w14:paraId="54D25DE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Shape3D cube = new Cube(3);      </w:t>
      </w:r>
    </w:p>
    <w:p w14:paraId="2569727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957EE6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1D61DCB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sphere.calculate_surf_a</w:t>
      </w:r>
      <w:proofErr w:type="spellEnd"/>
      <w:r w:rsidRPr="00897E01">
        <w:rPr>
          <w:b/>
          <w:sz w:val="24"/>
          <w:u w:val="single"/>
        </w:rPr>
        <w:t>();</w:t>
      </w:r>
    </w:p>
    <w:p w14:paraId="4E5CC5D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sphere.calculate_volume</w:t>
      </w:r>
      <w:proofErr w:type="spellEnd"/>
      <w:r w:rsidRPr="00897E01">
        <w:rPr>
          <w:b/>
          <w:sz w:val="24"/>
          <w:u w:val="single"/>
        </w:rPr>
        <w:t>();</w:t>
      </w:r>
    </w:p>
    <w:p w14:paraId="581E00B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20EA79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573FA19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cube.calculate_surf_a</w:t>
      </w:r>
      <w:proofErr w:type="spellEnd"/>
      <w:r w:rsidRPr="00897E01">
        <w:rPr>
          <w:b/>
          <w:sz w:val="24"/>
          <w:u w:val="single"/>
        </w:rPr>
        <w:t>();</w:t>
      </w:r>
    </w:p>
    <w:p w14:paraId="3F27335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cube.calculate_volume</w:t>
      </w:r>
      <w:proofErr w:type="spellEnd"/>
      <w:r w:rsidRPr="00897E01">
        <w:rPr>
          <w:b/>
          <w:sz w:val="24"/>
          <w:u w:val="single"/>
        </w:rPr>
        <w:t>();</w:t>
      </w:r>
    </w:p>
    <w:p w14:paraId="5DE9526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5B0AB299" w14:textId="77777777" w:rsid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51691353" w14:textId="77777777" w:rsidR="00683ADB" w:rsidRDefault="00683AD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D7F25F0" w14:textId="77777777" w:rsidR="00750797" w:rsidRDefault="00750797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5C52AFC" w14:textId="77777777" w:rsidR="00750797" w:rsidRDefault="00750797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C1B7BF8" w14:textId="77777777" w:rsidR="00750797" w:rsidRDefault="00750797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26C79C4" w14:textId="380ED559" w:rsidR="00683ADB" w:rsidRPr="00897E01" w:rsidRDefault="00683AD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>
        <w:rPr>
          <w:b/>
          <w:sz w:val="24"/>
          <w:u w:val="single"/>
        </w:rPr>
        <w:t>CLASS DIAGRAM:</w:t>
      </w:r>
    </w:p>
    <w:p w14:paraId="4472837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782ACEBC" w14:textId="252724DC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AD1B15">
        <w:rPr>
          <w:b/>
          <w:noProof/>
          <w:sz w:val="24"/>
          <w:u w:val="single"/>
        </w:rPr>
        <w:drawing>
          <wp:inline distT="0" distB="0" distL="0" distR="0" wp14:anchorId="547C8FC8" wp14:editId="2FEFFF6F">
            <wp:extent cx="4244340" cy="3726180"/>
            <wp:effectExtent l="0" t="0" r="3810" b="7620"/>
            <wp:docPr id="14080020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065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Output:</w:t>
      </w:r>
    </w:p>
    <w:p w14:paraId="3BE153BA" w14:textId="368B1B33" w:rsidR="00897E01" w:rsidRPr="00897E01" w:rsidRDefault="00750797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750797">
        <w:rPr>
          <w:b/>
          <w:bCs/>
          <w:noProof/>
          <w:sz w:val="24"/>
          <w:u w:val="single"/>
        </w:rPr>
        <w:drawing>
          <wp:inline distT="0" distB="0" distL="0" distR="0" wp14:anchorId="119F3757" wp14:editId="791AC688">
            <wp:extent cx="6584950" cy="1078865"/>
            <wp:effectExtent l="0" t="0" r="6350" b="6985"/>
            <wp:docPr id="93550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054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DB8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4ED4163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436"/>
        <w:gridCol w:w="3462"/>
        <w:gridCol w:w="3462"/>
      </w:tblGrid>
      <w:tr w:rsidR="00897E01" w:rsidRPr="00897E01" w14:paraId="4210D54B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5616C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7487A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41470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Reason</w:t>
            </w:r>
          </w:p>
        </w:tc>
      </w:tr>
      <w:tr w:rsidR="00897E01" w:rsidRPr="00897E01" w14:paraId="27DE373A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383F7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A5121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733E2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We cannot pass the values inside constructor without setting them first</w:t>
            </w:r>
          </w:p>
        </w:tc>
      </w:tr>
      <w:tr w:rsidR="00897E01" w:rsidRPr="00897E01" w14:paraId="5C020172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9628C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64A5D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F796D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 xml:space="preserve">Ending the class and main method is required </w:t>
            </w:r>
          </w:p>
        </w:tc>
      </w:tr>
    </w:tbl>
    <w:p w14:paraId="53FE4AC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5D86ADD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3Q)Write a java program using an abstract class to define a method for pattern printing</w:t>
      </w:r>
    </w:p>
    <w:p w14:paraId="12C9231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49543CD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 xml:space="preserve">--&gt;create an abstract class named </w:t>
      </w:r>
      <w:proofErr w:type="spellStart"/>
      <w:r w:rsidRPr="00897E01">
        <w:rPr>
          <w:b/>
          <w:bCs/>
          <w:szCs w:val="28"/>
          <w:u w:val="single"/>
        </w:rPr>
        <w:t>patternprinting</w:t>
      </w:r>
      <w:proofErr w:type="spellEnd"/>
      <w:r w:rsidRPr="00897E01">
        <w:rPr>
          <w:b/>
          <w:bCs/>
          <w:szCs w:val="28"/>
          <w:u w:val="single"/>
        </w:rPr>
        <w:t xml:space="preserve"> with an abstract method print pattern (int n) and a concrete method to display the pattern title</w:t>
      </w:r>
    </w:p>
    <w:p w14:paraId="3FADE36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--&gt;</w:t>
      </w:r>
      <w:proofErr w:type="spellStart"/>
      <w:r w:rsidRPr="00897E01">
        <w:rPr>
          <w:b/>
          <w:bCs/>
          <w:szCs w:val="28"/>
          <w:u w:val="single"/>
        </w:rPr>
        <w:t>impletment</w:t>
      </w:r>
      <w:proofErr w:type="spellEnd"/>
      <w:r w:rsidRPr="00897E01">
        <w:rPr>
          <w:b/>
          <w:bCs/>
          <w:szCs w:val="28"/>
          <w:u w:val="single"/>
        </w:rPr>
        <w:t xml:space="preserve"> two sub classes</w:t>
      </w:r>
    </w:p>
    <w:p w14:paraId="0CF90F0E" w14:textId="77777777" w:rsidR="00897E01" w:rsidRPr="00897E01" w:rsidRDefault="00897E01" w:rsidP="00897E01">
      <w:pPr>
        <w:numPr>
          <w:ilvl w:val="0"/>
          <w:numId w:val="21"/>
        </w:numPr>
        <w:tabs>
          <w:tab w:val="clear" w:pos="312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star pattern</w:t>
      </w:r>
    </w:p>
    <w:p w14:paraId="49C3478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 xml:space="preserve">     Prints a right angled triangle of stars</w:t>
      </w:r>
    </w:p>
    <w:p w14:paraId="639AFB4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4BA69D59" w14:textId="77777777" w:rsidR="00897E01" w:rsidRPr="00897E01" w:rsidRDefault="00897E01" w:rsidP="00897E01">
      <w:pPr>
        <w:numPr>
          <w:ilvl w:val="0"/>
          <w:numId w:val="21"/>
        </w:numPr>
        <w:tabs>
          <w:tab w:val="clear" w:pos="312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lastRenderedPageBreak/>
        <w:t xml:space="preserve">Number pattern </w:t>
      </w:r>
    </w:p>
    <w:p w14:paraId="51EF2EE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Prints a right angled triangle of increasing numbers</w:t>
      </w:r>
    </w:p>
    <w:p w14:paraId="5FE7505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4803416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--&gt;in the main()method create objects of both sub classes and print the patterns for a given number of rows</w:t>
      </w:r>
    </w:p>
    <w:p w14:paraId="3FF0CDA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140F6E1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6"/>
          <w:szCs w:val="26"/>
          <w:u w:val="single"/>
        </w:rPr>
      </w:pPr>
      <w:r w:rsidRPr="00897E01">
        <w:rPr>
          <w:b/>
          <w:bCs/>
          <w:sz w:val="26"/>
          <w:szCs w:val="26"/>
          <w:u w:val="single"/>
        </w:rPr>
        <w:t>Program:</w:t>
      </w:r>
    </w:p>
    <w:p w14:paraId="2EFE648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7064886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import </w:t>
      </w:r>
      <w:proofErr w:type="spellStart"/>
      <w:r w:rsidRPr="00897E01">
        <w:rPr>
          <w:b/>
          <w:sz w:val="24"/>
          <w:u w:val="single"/>
        </w:rPr>
        <w:t>java.util.Scanner</w:t>
      </w:r>
      <w:proofErr w:type="spellEnd"/>
      <w:r w:rsidRPr="00897E01">
        <w:rPr>
          <w:b/>
          <w:sz w:val="24"/>
          <w:u w:val="single"/>
        </w:rPr>
        <w:t>;</w:t>
      </w:r>
    </w:p>
    <w:p w14:paraId="5BD0E78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abstract class Pattern {</w:t>
      </w:r>
    </w:p>
    <w:p w14:paraId="784FDED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</w:t>
      </w:r>
    </w:p>
    <w:p w14:paraId="2B25D1E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abstract void </w:t>
      </w:r>
      <w:proofErr w:type="spellStart"/>
      <w:r w:rsidRPr="00897E01">
        <w:rPr>
          <w:b/>
          <w:sz w:val="24"/>
          <w:u w:val="single"/>
        </w:rPr>
        <w:t>printPattern</w:t>
      </w:r>
      <w:proofErr w:type="spellEnd"/>
      <w:r w:rsidRPr="00897E01">
        <w:rPr>
          <w:b/>
          <w:sz w:val="24"/>
          <w:u w:val="single"/>
        </w:rPr>
        <w:t>(int n);</w:t>
      </w:r>
    </w:p>
    <w:p w14:paraId="64F24A1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3E10E63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95BA21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B673B3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class </w:t>
      </w:r>
      <w:proofErr w:type="spellStart"/>
      <w:r w:rsidRPr="00897E01">
        <w:rPr>
          <w:b/>
          <w:sz w:val="24"/>
          <w:u w:val="single"/>
        </w:rPr>
        <w:t>RightTrianglePattern</w:t>
      </w:r>
      <w:proofErr w:type="spellEnd"/>
      <w:r w:rsidRPr="00897E01">
        <w:rPr>
          <w:b/>
          <w:sz w:val="24"/>
          <w:u w:val="single"/>
        </w:rPr>
        <w:t xml:space="preserve"> extends Pattern {</w:t>
      </w:r>
    </w:p>
    <w:p w14:paraId="6368A9E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printPattern</w:t>
      </w:r>
      <w:proofErr w:type="spellEnd"/>
      <w:r w:rsidRPr="00897E01">
        <w:rPr>
          <w:b/>
          <w:sz w:val="24"/>
          <w:u w:val="single"/>
        </w:rPr>
        <w:t>(int n) {</w:t>
      </w:r>
    </w:p>
    <w:p w14:paraId="414B483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("Right Triangle Pattern:");</w:t>
      </w:r>
    </w:p>
    <w:p w14:paraId="001DEDB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for (int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 xml:space="preserve"> = 1;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 xml:space="preserve"> &lt;= n;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>++) {</w:t>
      </w:r>
    </w:p>
    <w:p w14:paraId="1734BAB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for (int j = 1; j &lt;=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>; j++) {</w:t>
      </w:r>
    </w:p>
    <w:p w14:paraId="5CEB5A9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    </w:t>
      </w:r>
      <w:proofErr w:type="spellStart"/>
      <w:r w:rsidRPr="00897E01">
        <w:rPr>
          <w:b/>
          <w:sz w:val="24"/>
          <w:u w:val="single"/>
        </w:rPr>
        <w:t>System.out.print</w:t>
      </w:r>
      <w:proofErr w:type="spellEnd"/>
      <w:r w:rsidRPr="00897E01">
        <w:rPr>
          <w:b/>
          <w:sz w:val="24"/>
          <w:u w:val="single"/>
        </w:rPr>
        <w:t>("* ");</w:t>
      </w:r>
    </w:p>
    <w:p w14:paraId="4BFF3AD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}</w:t>
      </w:r>
    </w:p>
    <w:p w14:paraId="198109F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();</w:t>
      </w:r>
    </w:p>
    <w:p w14:paraId="0667597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}</w:t>
      </w:r>
    </w:p>
    <w:p w14:paraId="45DFE7D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39CD48F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1375183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E2F438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63DB54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class </w:t>
      </w:r>
      <w:proofErr w:type="spellStart"/>
      <w:r w:rsidRPr="00897E01">
        <w:rPr>
          <w:b/>
          <w:sz w:val="24"/>
          <w:u w:val="single"/>
        </w:rPr>
        <w:t>NumberPattern</w:t>
      </w:r>
      <w:proofErr w:type="spellEnd"/>
      <w:r w:rsidRPr="00897E01">
        <w:rPr>
          <w:b/>
          <w:sz w:val="24"/>
          <w:u w:val="single"/>
        </w:rPr>
        <w:t xml:space="preserve"> extends Pattern {</w:t>
      </w:r>
    </w:p>
    <w:p w14:paraId="35CD13C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printPattern</w:t>
      </w:r>
      <w:proofErr w:type="spellEnd"/>
      <w:r w:rsidRPr="00897E01">
        <w:rPr>
          <w:b/>
          <w:sz w:val="24"/>
          <w:u w:val="single"/>
        </w:rPr>
        <w:t>(int n) {</w:t>
      </w:r>
    </w:p>
    <w:p w14:paraId="177C68E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("number pattern:");</w:t>
      </w:r>
    </w:p>
    <w:p w14:paraId="1AD019F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for (int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 xml:space="preserve"> =1;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 xml:space="preserve"> &lt;= n;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>++) {</w:t>
      </w:r>
    </w:p>
    <w:p w14:paraId="3C80E23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for (int j = 1; j &lt;=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>; j++) {</w:t>
      </w:r>
    </w:p>
    <w:p w14:paraId="3773F8E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    </w:t>
      </w:r>
      <w:proofErr w:type="spellStart"/>
      <w:r w:rsidRPr="00897E01">
        <w:rPr>
          <w:b/>
          <w:sz w:val="24"/>
          <w:u w:val="single"/>
        </w:rPr>
        <w:t>System.out.print</w:t>
      </w:r>
      <w:proofErr w:type="spellEnd"/>
      <w:r w:rsidRPr="00897E01">
        <w:rPr>
          <w:b/>
          <w:sz w:val="24"/>
          <w:u w:val="single"/>
        </w:rPr>
        <w:t>( j);</w:t>
      </w:r>
    </w:p>
    <w:p w14:paraId="77209F5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}</w:t>
      </w:r>
    </w:p>
    <w:p w14:paraId="398DBC4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();</w:t>
      </w:r>
    </w:p>
    <w:p w14:paraId="0D7BAF9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}</w:t>
      </w:r>
    </w:p>
    <w:p w14:paraId="5D0C844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443C8A9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18B6810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C81DC24" w14:textId="6D7830F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public class </w:t>
      </w:r>
      <w:r w:rsidR="00972FAA">
        <w:rPr>
          <w:b/>
          <w:sz w:val="24"/>
          <w:u w:val="single"/>
        </w:rPr>
        <w:t>Week7_3</w:t>
      </w:r>
      <w:r w:rsidRPr="00897E01">
        <w:rPr>
          <w:b/>
          <w:sz w:val="24"/>
          <w:u w:val="single"/>
        </w:rPr>
        <w:t xml:space="preserve"> {</w:t>
      </w:r>
    </w:p>
    <w:p w14:paraId="0CE713B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static void main(String[] </w:t>
      </w:r>
      <w:proofErr w:type="spellStart"/>
      <w:r w:rsidRPr="00897E01">
        <w:rPr>
          <w:b/>
          <w:sz w:val="24"/>
          <w:u w:val="single"/>
        </w:rPr>
        <w:t>args</w:t>
      </w:r>
      <w:proofErr w:type="spellEnd"/>
      <w:r w:rsidRPr="00897E01">
        <w:rPr>
          <w:b/>
          <w:sz w:val="24"/>
          <w:u w:val="single"/>
        </w:rPr>
        <w:t>) {</w:t>
      </w:r>
    </w:p>
    <w:p w14:paraId="17EB332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Scanner input= new Scanner(System.in);</w:t>
      </w:r>
    </w:p>
    <w:p w14:paraId="3515844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("enter the n value to select number of rows");</w:t>
      </w:r>
    </w:p>
    <w:p w14:paraId="15808B5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int n=</w:t>
      </w:r>
      <w:proofErr w:type="spellStart"/>
      <w:r w:rsidRPr="00897E01">
        <w:rPr>
          <w:b/>
          <w:sz w:val="24"/>
          <w:u w:val="single"/>
        </w:rPr>
        <w:t>input.nextInt</w:t>
      </w:r>
      <w:proofErr w:type="spellEnd"/>
      <w:r w:rsidRPr="00897E01">
        <w:rPr>
          <w:b/>
          <w:sz w:val="24"/>
          <w:u w:val="single"/>
        </w:rPr>
        <w:t xml:space="preserve">(); </w:t>
      </w:r>
    </w:p>
    <w:p w14:paraId="7F6E192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DC83F9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463B795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Pattern </w:t>
      </w:r>
      <w:proofErr w:type="spellStart"/>
      <w:r w:rsidRPr="00897E01">
        <w:rPr>
          <w:b/>
          <w:sz w:val="24"/>
          <w:u w:val="single"/>
        </w:rPr>
        <w:t>rightTriangle</w:t>
      </w:r>
      <w:proofErr w:type="spellEnd"/>
      <w:r w:rsidRPr="00897E01">
        <w:rPr>
          <w:b/>
          <w:sz w:val="24"/>
          <w:u w:val="single"/>
        </w:rPr>
        <w:t xml:space="preserve"> = new </w:t>
      </w:r>
      <w:proofErr w:type="spellStart"/>
      <w:r w:rsidRPr="00897E01">
        <w:rPr>
          <w:b/>
          <w:sz w:val="24"/>
          <w:u w:val="single"/>
        </w:rPr>
        <w:t>RightTrianglePattern</w:t>
      </w:r>
      <w:proofErr w:type="spellEnd"/>
      <w:r w:rsidRPr="00897E01">
        <w:rPr>
          <w:b/>
          <w:sz w:val="24"/>
          <w:u w:val="single"/>
        </w:rPr>
        <w:t>();</w:t>
      </w:r>
    </w:p>
    <w:p w14:paraId="72A9D18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Pattern </w:t>
      </w:r>
      <w:proofErr w:type="spellStart"/>
      <w:r w:rsidRPr="00897E01">
        <w:rPr>
          <w:b/>
          <w:sz w:val="24"/>
          <w:u w:val="single"/>
        </w:rPr>
        <w:t>numberpattern</w:t>
      </w:r>
      <w:proofErr w:type="spellEnd"/>
      <w:r w:rsidRPr="00897E01">
        <w:rPr>
          <w:b/>
          <w:sz w:val="24"/>
          <w:u w:val="single"/>
        </w:rPr>
        <w:t xml:space="preserve"> = new </w:t>
      </w:r>
      <w:proofErr w:type="spellStart"/>
      <w:r w:rsidRPr="00897E01">
        <w:rPr>
          <w:b/>
          <w:sz w:val="24"/>
          <w:u w:val="single"/>
        </w:rPr>
        <w:t>NumberPattern</w:t>
      </w:r>
      <w:proofErr w:type="spellEnd"/>
      <w:r w:rsidRPr="00897E01">
        <w:rPr>
          <w:b/>
          <w:sz w:val="24"/>
          <w:u w:val="single"/>
        </w:rPr>
        <w:t>();</w:t>
      </w:r>
    </w:p>
    <w:p w14:paraId="77D7C4E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BA9361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158E0E4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rightTriangle.printPattern</w:t>
      </w:r>
      <w:proofErr w:type="spellEnd"/>
      <w:r w:rsidRPr="00897E01">
        <w:rPr>
          <w:b/>
          <w:sz w:val="24"/>
          <w:u w:val="single"/>
        </w:rPr>
        <w:t>(n);</w:t>
      </w:r>
    </w:p>
    <w:p w14:paraId="05C619B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numberpattern.printPattern</w:t>
      </w:r>
      <w:proofErr w:type="spellEnd"/>
      <w:r w:rsidRPr="00897E01">
        <w:rPr>
          <w:b/>
          <w:sz w:val="24"/>
          <w:u w:val="single"/>
        </w:rPr>
        <w:t>(n);</w:t>
      </w:r>
    </w:p>
    <w:p w14:paraId="1BD5B1F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lastRenderedPageBreak/>
        <w:t xml:space="preserve">    }</w:t>
      </w:r>
    </w:p>
    <w:p w14:paraId="701814F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514551FD" w14:textId="77777777" w:rsidR="00F94628" w:rsidRDefault="00F94628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6E8F3DC" w14:textId="2B2F510E" w:rsidR="00897E01" w:rsidRPr="00897E01" w:rsidRDefault="00F94628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>
        <w:rPr>
          <w:b/>
          <w:sz w:val="24"/>
          <w:u w:val="single"/>
        </w:rPr>
        <w:t>CLASS DIAGRAM:</w:t>
      </w:r>
    </w:p>
    <w:p w14:paraId="11E03EAE" w14:textId="64B87564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AD1B15">
        <w:rPr>
          <w:b/>
          <w:noProof/>
          <w:sz w:val="24"/>
          <w:u w:val="single"/>
        </w:rPr>
        <w:drawing>
          <wp:inline distT="0" distB="0" distL="0" distR="0" wp14:anchorId="51814793" wp14:editId="6B4F8544">
            <wp:extent cx="4655820" cy="3108960"/>
            <wp:effectExtent l="0" t="0" r="0" b="0"/>
            <wp:docPr id="13551253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411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Output:</w:t>
      </w:r>
    </w:p>
    <w:p w14:paraId="10BA41A8" w14:textId="53788203" w:rsidR="00897E01" w:rsidRPr="00897E01" w:rsidRDefault="0087158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87158A">
        <w:rPr>
          <w:b/>
          <w:bCs/>
          <w:noProof/>
          <w:sz w:val="24"/>
          <w:u w:val="single"/>
        </w:rPr>
        <w:drawing>
          <wp:inline distT="0" distB="0" distL="0" distR="0" wp14:anchorId="512089DA" wp14:editId="06E7D8B2">
            <wp:extent cx="6584950" cy="2888615"/>
            <wp:effectExtent l="0" t="0" r="6350" b="6985"/>
            <wp:docPr id="20296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56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60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1AB8A901" w14:textId="77777777" w:rsidR="00F94628" w:rsidRDefault="00F94628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6DAC5430" w14:textId="5C67F1EB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436"/>
        <w:gridCol w:w="3462"/>
        <w:gridCol w:w="3462"/>
      </w:tblGrid>
      <w:tr w:rsidR="00897E01" w:rsidRPr="00897E01" w14:paraId="5397C67D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6B173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22D90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AF4A3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Reason</w:t>
            </w:r>
          </w:p>
        </w:tc>
      </w:tr>
      <w:tr w:rsidR="00897E01" w:rsidRPr="00897E01" w14:paraId="15135690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688DF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D963A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8DFED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We cannot pass the values inside constructor without setting them first</w:t>
            </w:r>
          </w:p>
        </w:tc>
      </w:tr>
      <w:tr w:rsidR="00897E01" w:rsidRPr="00897E01" w14:paraId="62C8A621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C8AD0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5FF65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37127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 xml:space="preserve">Ending the class and main method is required </w:t>
            </w:r>
          </w:p>
        </w:tc>
      </w:tr>
    </w:tbl>
    <w:p w14:paraId="469A2C5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23A3ABBF" w14:textId="77777777" w:rsid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CE7B8C2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347D961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695F402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BBF18C4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4E4B5ED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4483FEF" w14:textId="2008257C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  <w:r>
        <w:rPr>
          <w:rFonts w:ascii="Algerian" w:hAnsi="Algerian"/>
          <w:b/>
          <w:sz w:val="24"/>
          <w:u w:val="single"/>
        </w:rPr>
        <w:t>Week-8</w:t>
      </w:r>
    </w:p>
    <w:p w14:paraId="6367A75C" w14:textId="77777777" w:rsidR="009C37EB" w:rsidRDefault="009C37E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059288F0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FD5E97">
        <w:rPr>
          <w:b/>
          <w:bCs/>
          <w:szCs w:val="28"/>
          <w:u w:val="single"/>
        </w:rPr>
        <w:t xml:space="preserve">Q)write a java program creating an interface Shape with the get perimeter method create 3 classes </w:t>
      </w:r>
      <w:proofErr w:type="spellStart"/>
      <w:r w:rsidRPr="00FD5E97">
        <w:rPr>
          <w:b/>
          <w:bCs/>
          <w:szCs w:val="28"/>
          <w:u w:val="single"/>
        </w:rPr>
        <w:t>rectangle,triangleand</w:t>
      </w:r>
      <w:proofErr w:type="spellEnd"/>
      <w:r w:rsidRPr="00FD5E97">
        <w:rPr>
          <w:b/>
          <w:bCs/>
          <w:szCs w:val="28"/>
          <w:u w:val="single"/>
        </w:rPr>
        <w:t xml:space="preserve"> circle that implements the shape interface ,implement the </w:t>
      </w:r>
      <w:proofErr w:type="spellStart"/>
      <w:r w:rsidRPr="00FD5E97">
        <w:rPr>
          <w:b/>
          <w:bCs/>
          <w:szCs w:val="28"/>
          <w:u w:val="single"/>
        </w:rPr>
        <w:t>getperimeter</w:t>
      </w:r>
      <w:proofErr w:type="spellEnd"/>
      <w:r w:rsidRPr="00FD5E97">
        <w:rPr>
          <w:b/>
          <w:bCs/>
          <w:szCs w:val="28"/>
          <w:u w:val="single"/>
        </w:rPr>
        <w:t xml:space="preserve"> method for each of the three classes</w:t>
      </w:r>
    </w:p>
    <w:p w14:paraId="619C2505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3E4515BF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FD5E97">
        <w:rPr>
          <w:b/>
          <w:bCs/>
          <w:szCs w:val="28"/>
          <w:u w:val="single"/>
        </w:rPr>
        <w:t>CODE:</w:t>
      </w:r>
    </w:p>
    <w:p w14:paraId="39536CE7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import </w:t>
      </w:r>
      <w:proofErr w:type="spellStart"/>
      <w:r w:rsidRPr="00510374">
        <w:rPr>
          <w:b/>
          <w:bCs/>
          <w:sz w:val="24"/>
          <w:u w:val="single"/>
        </w:rPr>
        <w:t>java.util</w:t>
      </w:r>
      <w:proofErr w:type="spellEnd"/>
      <w:r w:rsidRPr="00510374">
        <w:rPr>
          <w:b/>
          <w:bCs/>
          <w:sz w:val="24"/>
          <w:u w:val="single"/>
        </w:rPr>
        <w:t>.*;</w:t>
      </w:r>
    </w:p>
    <w:p w14:paraId="5085BA5A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>public interface Shape {</w:t>
      </w:r>
    </w:p>
    <w:p w14:paraId="354ADFC5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abstract int </w:t>
      </w:r>
      <w:proofErr w:type="spellStart"/>
      <w:r w:rsidRPr="00510374">
        <w:rPr>
          <w:b/>
          <w:bCs/>
          <w:sz w:val="24"/>
          <w:u w:val="single"/>
        </w:rPr>
        <w:t>getperimeter</w:t>
      </w:r>
      <w:proofErr w:type="spellEnd"/>
      <w:r w:rsidRPr="00510374">
        <w:rPr>
          <w:b/>
          <w:bCs/>
          <w:sz w:val="24"/>
          <w:u w:val="single"/>
        </w:rPr>
        <w:t>();</w:t>
      </w:r>
    </w:p>
    <w:p w14:paraId="14775093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405AE03C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>}</w:t>
      </w:r>
    </w:p>
    <w:p w14:paraId="7959268D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>class rectangle implements Shape{</w:t>
      </w:r>
    </w:p>
    <w:p w14:paraId="6C28D75F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int </w:t>
      </w:r>
      <w:proofErr w:type="spellStart"/>
      <w:r w:rsidRPr="00510374">
        <w:rPr>
          <w:b/>
          <w:bCs/>
          <w:sz w:val="24"/>
          <w:u w:val="single"/>
        </w:rPr>
        <w:t>len,bred</w:t>
      </w:r>
      <w:proofErr w:type="spellEnd"/>
      <w:r w:rsidRPr="00510374">
        <w:rPr>
          <w:b/>
          <w:bCs/>
          <w:sz w:val="24"/>
          <w:u w:val="single"/>
        </w:rPr>
        <w:t>;</w:t>
      </w:r>
    </w:p>
    <w:p w14:paraId="75DB43EE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rectangle(int </w:t>
      </w:r>
      <w:proofErr w:type="spellStart"/>
      <w:r w:rsidRPr="00510374">
        <w:rPr>
          <w:b/>
          <w:bCs/>
          <w:sz w:val="24"/>
          <w:u w:val="single"/>
        </w:rPr>
        <w:t>len</w:t>
      </w:r>
      <w:proofErr w:type="spellEnd"/>
      <w:r w:rsidRPr="00510374">
        <w:rPr>
          <w:b/>
          <w:bCs/>
          <w:sz w:val="24"/>
          <w:u w:val="single"/>
        </w:rPr>
        <w:t>, int bred){</w:t>
      </w:r>
    </w:p>
    <w:p w14:paraId="77C9FB5E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</w:t>
      </w:r>
      <w:proofErr w:type="spellStart"/>
      <w:r w:rsidRPr="00510374">
        <w:rPr>
          <w:b/>
          <w:bCs/>
          <w:sz w:val="24"/>
          <w:u w:val="single"/>
        </w:rPr>
        <w:t>this.len</w:t>
      </w:r>
      <w:proofErr w:type="spellEnd"/>
      <w:r w:rsidRPr="00510374">
        <w:rPr>
          <w:b/>
          <w:bCs/>
          <w:sz w:val="24"/>
          <w:u w:val="single"/>
        </w:rPr>
        <w:t>=</w:t>
      </w:r>
      <w:proofErr w:type="spellStart"/>
      <w:r w:rsidRPr="00510374">
        <w:rPr>
          <w:b/>
          <w:bCs/>
          <w:sz w:val="24"/>
          <w:u w:val="single"/>
        </w:rPr>
        <w:t>len</w:t>
      </w:r>
      <w:proofErr w:type="spellEnd"/>
      <w:r w:rsidRPr="00510374">
        <w:rPr>
          <w:b/>
          <w:bCs/>
          <w:sz w:val="24"/>
          <w:u w:val="single"/>
        </w:rPr>
        <w:t>;</w:t>
      </w:r>
    </w:p>
    <w:p w14:paraId="1ABD335F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</w:t>
      </w:r>
      <w:proofErr w:type="spellStart"/>
      <w:r w:rsidRPr="00510374">
        <w:rPr>
          <w:b/>
          <w:bCs/>
          <w:sz w:val="24"/>
          <w:u w:val="single"/>
        </w:rPr>
        <w:t>this.bred</w:t>
      </w:r>
      <w:proofErr w:type="spellEnd"/>
      <w:r w:rsidRPr="00510374">
        <w:rPr>
          <w:b/>
          <w:bCs/>
          <w:sz w:val="24"/>
          <w:u w:val="single"/>
        </w:rPr>
        <w:t>=bred;}</w:t>
      </w:r>
    </w:p>
    <w:p w14:paraId="67687E7A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public int </w:t>
      </w:r>
      <w:proofErr w:type="spellStart"/>
      <w:r w:rsidRPr="00510374">
        <w:rPr>
          <w:b/>
          <w:bCs/>
          <w:sz w:val="24"/>
          <w:u w:val="single"/>
        </w:rPr>
        <w:t>getperimeter</w:t>
      </w:r>
      <w:proofErr w:type="spellEnd"/>
      <w:r w:rsidRPr="00510374">
        <w:rPr>
          <w:b/>
          <w:bCs/>
          <w:sz w:val="24"/>
          <w:u w:val="single"/>
        </w:rPr>
        <w:t>(){</w:t>
      </w:r>
    </w:p>
    <w:p w14:paraId="2EC90CA7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return 2*(</w:t>
      </w:r>
      <w:proofErr w:type="spellStart"/>
      <w:r w:rsidRPr="00510374">
        <w:rPr>
          <w:b/>
          <w:bCs/>
          <w:sz w:val="24"/>
          <w:u w:val="single"/>
        </w:rPr>
        <w:t>len+bred</w:t>
      </w:r>
      <w:proofErr w:type="spellEnd"/>
      <w:r w:rsidRPr="00510374">
        <w:rPr>
          <w:b/>
          <w:bCs/>
          <w:sz w:val="24"/>
          <w:u w:val="single"/>
        </w:rPr>
        <w:t>);</w:t>
      </w:r>
    </w:p>
    <w:p w14:paraId="71F71F95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30838AD2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}</w:t>
      </w:r>
    </w:p>
    <w:p w14:paraId="41715F26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355C0BDF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>}</w:t>
      </w:r>
    </w:p>
    <w:p w14:paraId="27404666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>class triangle implements Shape{</w:t>
      </w:r>
    </w:p>
    <w:p w14:paraId="67D98F78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int side1,side2,side3;</w:t>
      </w:r>
    </w:p>
    <w:p w14:paraId="2061D553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triangle(int side1, int side2, int side3){</w:t>
      </w:r>
    </w:p>
    <w:p w14:paraId="644185C0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this.side1=side1;</w:t>
      </w:r>
    </w:p>
    <w:p w14:paraId="40B50438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this.side2=side2;</w:t>
      </w:r>
    </w:p>
    <w:p w14:paraId="7B6FC0A4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this.side3=side3;}</w:t>
      </w:r>
    </w:p>
    <w:p w14:paraId="093E4DCA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public int </w:t>
      </w:r>
      <w:proofErr w:type="spellStart"/>
      <w:r w:rsidRPr="00510374">
        <w:rPr>
          <w:b/>
          <w:bCs/>
          <w:sz w:val="24"/>
          <w:u w:val="single"/>
        </w:rPr>
        <w:t>getperimeter</w:t>
      </w:r>
      <w:proofErr w:type="spellEnd"/>
      <w:r w:rsidRPr="00510374">
        <w:rPr>
          <w:b/>
          <w:bCs/>
          <w:sz w:val="24"/>
          <w:u w:val="single"/>
        </w:rPr>
        <w:t>(){</w:t>
      </w:r>
    </w:p>
    <w:p w14:paraId="363AFBC0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return side1+side2+side3;</w:t>
      </w:r>
    </w:p>
    <w:p w14:paraId="0FD8C587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}</w:t>
      </w:r>
    </w:p>
    <w:p w14:paraId="0A1E782E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>}</w:t>
      </w:r>
    </w:p>
    <w:p w14:paraId="4DF52FA9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>class Circle implements Shape{</w:t>
      </w:r>
    </w:p>
    <w:p w14:paraId="52325404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double radius;</w:t>
      </w:r>
    </w:p>
    <w:p w14:paraId="6FCDED53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Circle(int radius){</w:t>
      </w:r>
    </w:p>
    <w:p w14:paraId="4A167B1E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</w:t>
      </w:r>
      <w:proofErr w:type="spellStart"/>
      <w:r w:rsidRPr="00510374">
        <w:rPr>
          <w:b/>
          <w:bCs/>
          <w:sz w:val="24"/>
          <w:u w:val="single"/>
        </w:rPr>
        <w:t>this.radius</w:t>
      </w:r>
      <w:proofErr w:type="spellEnd"/>
      <w:r w:rsidRPr="00510374">
        <w:rPr>
          <w:b/>
          <w:bCs/>
          <w:sz w:val="24"/>
          <w:u w:val="single"/>
        </w:rPr>
        <w:t>=radius;}</w:t>
      </w:r>
    </w:p>
    <w:p w14:paraId="5B7E1260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public int </w:t>
      </w:r>
      <w:proofErr w:type="spellStart"/>
      <w:r w:rsidRPr="00510374">
        <w:rPr>
          <w:b/>
          <w:bCs/>
          <w:sz w:val="24"/>
          <w:u w:val="single"/>
        </w:rPr>
        <w:t>getperimeter</w:t>
      </w:r>
      <w:proofErr w:type="spellEnd"/>
      <w:r w:rsidRPr="00510374">
        <w:rPr>
          <w:b/>
          <w:bCs/>
          <w:sz w:val="24"/>
          <w:u w:val="single"/>
        </w:rPr>
        <w:t>(){</w:t>
      </w:r>
    </w:p>
    <w:p w14:paraId="0E93DCF9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    return (int) (2 * </w:t>
      </w:r>
      <w:proofErr w:type="spellStart"/>
      <w:r w:rsidRPr="00510374">
        <w:rPr>
          <w:b/>
          <w:bCs/>
          <w:sz w:val="24"/>
          <w:u w:val="single"/>
        </w:rPr>
        <w:t>Math.PI</w:t>
      </w:r>
      <w:proofErr w:type="spellEnd"/>
      <w:r w:rsidRPr="00510374">
        <w:rPr>
          <w:b/>
          <w:bCs/>
          <w:sz w:val="24"/>
          <w:u w:val="single"/>
        </w:rPr>
        <w:t xml:space="preserve"> * radius);</w:t>
      </w:r>
    </w:p>
    <w:p w14:paraId="5990E5BE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>}}</w:t>
      </w:r>
    </w:p>
    <w:p w14:paraId="26CA8716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>class Week8_1{</w:t>
      </w:r>
    </w:p>
    <w:p w14:paraId="42AD2165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public static void main(String[] </w:t>
      </w:r>
      <w:proofErr w:type="spellStart"/>
      <w:r w:rsidRPr="00510374">
        <w:rPr>
          <w:b/>
          <w:bCs/>
          <w:sz w:val="24"/>
          <w:u w:val="single"/>
        </w:rPr>
        <w:t>args</w:t>
      </w:r>
      <w:proofErr w:type="spellEnd"/>
      <w:r w:rsidRPr="00510374">
        <w:rPr>
          <w:b/>
          <w:bCs/>
          <w:sz w:val="24"/>
          <w:u w:val="single"/>
        </w:rPr>
        <w:t>){</w:t>
      </w:r>
    </w:p>
    <w:p w14:paraId="06E707B2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    Shape Rec= new rectangle(10,5);</w:t>
      </w:r>
    </w:p>
    <w:p w14:paraId="681EEFA2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    Shape Tri=new triangle(10,10,10);</w:t>
      </w:r>
    </w:p>
    <w:p w14:paraId="05DC0DFF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    Shape circle= new Circle(10);</w:t>
      </w:r>
    </w:p>
    <w:p w14:paraId="66119194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    </w:t>
      </w:r>
      <w:proofErr w:type="spellStart"/>
      <w:r w:rsidRPr="00510374">
        <w:rPr>
          <w:b/>
          <w:bCs/>
          <w:sz w:val="24"/>
          <w:u w:val="single"/>
        </w:rPr>
        <w:t>System.out.println</w:t>
      </w:r>
      <w:proofErr w:type="spellEnd"/>
      <w:r w:rsidRPr="00510374">
        <w:rPr>
          <w:b/>
          <w:bCs/>
          <w:sz w:val="24"/>
          <w:u w:val="single"/>
        </w:rPr>
        <w:t>("</w:t>
      </w:r>
      <w:proofErr w:type="spellStart"/>
      <w:r w:rsidRPr="00510374">
        <w:rPr>
          <w:b/>
          <w:bCs/>
          <w:sz w:val="24"/>
          <w:u w:val="single"/>
        </w:rPr>
        <w:t>rect</w:t>
      </w:r>
      <w:proofErr w:type="spellEnd"/>
      <w:r w:rsidRPr="00510374">
        <w:rPr>
          <w:b/>
          <w:bCs/>
          <w:sz w:val="24"/>
          <w:u w:val="single"/>
        </w:rPr>
        <w:t>:"+</w:t>
      </w:r>
      <w:proofErr w:type="spellStart"/>
      <w:r w:rsidRPr="00510374">
        <w:rPr>
          <w:b/>
          <w:bCs/>
          <w:sz w:val="24"/>
          <w:u w:val="single"/>
        </w:rPr>
        <w:t>Rec.getperimeter</w:t>
      </w:r>
      <w:proofErr w:type="spellEnd"/>
      <w:r w:rsidRPr="00510374">
        <w:rPr>
          <w:b/>
          <w:bCs/>
          <w:sz w:val="24"/>
          <w:u w:val="single"/>
        </w:rPr>
        <w:t>());</w:t>
      </w:r>
    </w:p>
    <w:p w14:paraId="4B0ABF78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    </w:t>
      </w:r>
      <w:proofErr w:type="spellStart"/>
      <w:r w:rsidRPr="00510374">
        <w:rPr>
          <w:b/>
          <w:bCs/>
          <w:sz w:val="24"/>
          <w:u w:val="single"/>
        </w:rPr>
        <w:t>System.out.println</w:t>
      </w:r>
      <w:proofErr w:type="spellEnd"/>
      <w:r w:rsidRPr="00510374">
        <w:rPr>
          <w:b/>
          <w:bCs/>
          <w:sz w:val="24"/>
          <w:u w:val="single"/>
        </w:rPr>
        <w:t>("</w:t>
      </w:r>
      <w:proofErr w:type="spellStart"/>
      <w:r w:rsidRPr="00510374">
        <w:rPr>
          <w:b/>
          <w:bCs/>
          <w:sz w:val="24"/>
          <w:u w:val="single"/>
        </w:rPr>
        <w:t>rect</w:t>
      </w:r>
      <w:proofErr w:type="spellEnd"/>
      <w:r w:rsidRPr="00510374">
        <w:rPr>
          <w:b/>
          <w:bCs/>
          <w:sz w:val="24"/>
          <w:u w:val="single"/>
        </w:rPr>
        <w:t>:"+</w:t>
      </w:r>
      <w:proofErr w:type="spellStart"/>
      <w:r w:rsidRPr="00510374">
        <w:rPr>
          <w:b/>
          <w:bCs/>
          <w:sz w:val="24"/>
          <w:u w:val="single"/>
        </w:rPr>
        <w:t>Tri.getperimeter</w:t>
      </w:r>
      <w:proofErr w:type="spellEnd"/>
      <w:r w:rsidRPr="00510374">
        <w:rPr>
          <w:b/>
          <w:bCs/>
          <w:sz w:val="24"/>
          <w:u w:val="single"/>
        </w:rPr>
        <w:t>());</w:t>
      </w:r>
    </w:p>
    <w:p w14:paraId="76603D3A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    </w:t>
      </w:r>
      <w:proofErr w:type="spellStart"/>
      <w:r w:rsidRPr="00510374">
        <w:rPr>
          <w:b/>
          <w:bCs/>
          <w:sz w:val="24"/>
          <w:u w:val="single"/>
        </w:rPr>
        <w:t>System.out.println</w:t>
      </w:r>
      <w:proofErr w:type="spellEnd"/>
      <w:r w:rsidRPr="00510374">
        <w:rPr>
          <w:b/>
          <w:bCs/>
          <w:sz w:val="24"/>
          <w:u w:val="single"/>
        </w:rPr>
        <w:t>("</w:t>
      </w:r>
      <w:proofErr w:type="spellStart"/>
      <w:r w:rsidRPr="00510374">
        <w:rPr>
          <w:b/>
          <w:bCs/>
          <w:sz w:val="24"/>
          <w:u w:val="single"/>
        </w:rPr>
        <w:t>rect</w:t>
      </w:r>
      <w:proofErr w:type="spellEnd"/>
      <w:r w:rsidRPr="00510374">
        <w:rPr>
          <w:b/>
          <w:bCs/>
          <w:sz w:val="24"/>
          <w:u w:val="single"/>
        </w:rPr>
        <w:t xml:space="preserve">:"+  </w:t>
      </w:r>
      <w:proofErr w:type="spellStart"/>
      <w:r w:rsidRPr="00510374">
        <w:rPr>
          <w:b/>
          <w:bCs/>
          <w:sz w:val="24"/>
          <w:u w:val="single"/>
        </w:rPr>
        <w:t>circle.getperimeter</w:t>
      </w:r>
      <w:proofErr w:type="spellEnd"/>
      <w:r w:rsidRPr="00510374">
        <w:rPr>
          <w:b/>
          <w:bCs/>
          <w:sz w:val="24"/>
          <w:u w:val="single"/>
        </w:rPr>
        <w:t>());</w:t>
      </w:r>
    </w:p>
    <w:p w14:paraId="6519C3B8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2876482E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t xml:space="preserve">    }</w:t>
      </w:r>
    </w:p>
    <w:p w14:paraId="5CBBDA7C" w14:textId="77777777" w:rsidR="00510374" w:rsidRPr="00510374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19BB5DDE" w14:textId="2DB9B5B8" w:rsidR="00FD5E97" w:rsidRPr="00FD5E97" w:rsidRDefault="00510374" w:rsidP="0051037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510374">
        <w:rPr>
          <w:b/>
          <w:bCs/>
          <w:sz w:val="24"/>
          <w:u w:val="single"/>
        </w:rPr>
        <w:lastRenderedPageBreak/>
        <w:t xml:space="preserve">    }</w:t>
      </w:r>
    </w:p>
    <w:p w14:paraId="440CC53F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bCs/>
          <w:sz w:val="24"/>
          <w:u w:val="single"/>
        </w:rPr>
      </w:pPr>
      <w:r w:rsidRPr="00FD5E97">
        <w:rPr>
          <w:rFonts w:ascii="Algerian" w:hAnsi="Algerian"/>
          <w:b/>
          <w:bCs/>
          <w:sz w:val="24"/>
          <w:u w:val="single"/>
        </w:rPr>
        <w:t>OUTPUT:</w:t>
      </w:r>
    </w:p>
    <w:p w14:paraId="38F7D32F" w14:textId="60B12F08" w:rsidR="00FD5E97" w:rsidRPr="00FD5E97" w:rsidRDefault="00CC417B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bCs/>
          <w:sz w:val="24"/>
          <w:u w:val="single"/>
        </w:rPr>
      </w:pPr>
      <w:r w:rsidRPr="00CC417B">
        <w:rPr>
          <w:rFonts w:ascii="Algerian" w:hAnsi="Algerian"/>
          <w:b/>
          <w:bCs/>
          <w:sz w:val="24"/>
          <w:u w:val="single"/>
        </w:rPr>
        <w:drawing>
          <wp:inline distT="0" distB="0" distL="0" distR="0" wp14:anchorId="08661D47" wp14:editId="60DAFD11">
            <wp:extent cx="6584950" cy="767080"/>
            <wp:effectExtent l="0" t="0" r="6350" b="0"/>
            <wp:docPr id="63598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85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8EFD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bCs/>
          <w:sz w:val="24"/>
          <w:u w:val="single"/>
        </w:rPr>
      </w:pPr>
    </w:p>
    <w:p w14:paraId="04133C62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FD5E97">
        <w:rPr>
          <w:b/>
          <w:bCs/>
          <w:sz w:val="24"/>
          <w:u w:val="single"/>
        </w:rPr>
        <w:t>Class Diagrams:</w:t>
      </w:r>
    </w:p>
    <w:tbl>
      <w:tblPr>
        <w:tblStyle w:val="TableGrid0"/>
        <w:tblW w:w="0" w:type="auto"/>
        <w:tblInd w:w="2540" w:type="dxa"/>
        <w:tblLook w:val="04A0" w:firstRow="1" w:lastRow="0" w:firstColumn="1" w:lastColumn="0" w:noHBand="0" w:noVBand="1"/>
      </w:tblPr>
      <w:tblGrid>
        <w:gridCol w:w="4987"/>
      </w:tblGrid>
      <w:tr w:rsidR="00FD5E97" w:rsidRPr="00FD5E97" w14:paraId="75112CF0" w14:textId="77777777" w:rsidTr="00FD5E97">
        <w:trPr>
          <w:trHeight w:val="408"/>
        </w:trPr>
        <w:tc>
          <w:tcPr>
            <w:tcW w:w="4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01F1D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&lt;interfaces&gt;</w:t>
            </w:r>
          </w:p>
          <w:p w14:paraId="2CB69F7C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 xml:space="preserve">          Shape</w:t>
            </w:r>
          </w:p>
        </w:tc>
      </w:tr>
      <w:tr w:rsidR="00FD5E97" w:rsidRPr="00FD5E97" w14:paraId="2B5F0252" w14:textId="77777777" w:rsidTr="00FD5E97">
        <w:trPr>
          <w:trHeight w:val="408"/>
        </w:trPr>
        <w:tc>
          <w:tcPr>
            <w:tcW w:w="4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5EBAC" w14:textId="6C8107C5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AC4A6D">
              <w:rPr>
                <w:b/>
                <w:sz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74626" behindDoc="0" locked="0" layoutInCell="1" allowOverlap="1" wp14:anchorId="40FACE92" wp14:editId="434FEE98">
                      <wp:simplePos x="0" y="0"/>
                      <wp:positionH relativeFrom="column">
                        <wp:posOffset>1528445</wp:posOffset>
                      </wp:positionH>
                      <wp:positionV relativeFrom="paragraph">
                        <wp:posOffset>233045</wp:posOffset>
                      </wp:positionV>
                      <wp:extent cx="19050" cy="1784350"/>
                      <wp:effectExtent l="0" t="0" r="19050" b="25400"/>
                      <wp:wrapNone/>
                      <wp:docPr id="891742558" name="Straight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9050" cy="178435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F50BB66" id="Straight Connector 36" o:spid="_x0000_s1026" style="position:absolute;flip:x y;z-index:2516746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0.35pt,18.35pt" to="121.85pt,1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" strokecolor="white [3212]" strokeweight=".5pt">
                      <v:stroke joinstyle="miter"/>
                    </v:line>
                  </w:pict>
                </mc:Fallback>
              </mc:AlternateContent>
            </w:r>
            <w:r w:rsidRPr="00FD5E97">
              <w:rPr>
                <w:b/>
                <w:bCs/>
                <w:sz w:val="24"/>
                <w:u w:val="single"/>
              </w:rPr>
              <w:t>+</w:t>
            </w:r>
            <w:proofErr w:type="spellStart"/>
            <w:r w:rsidRPr="00FD5E97">
              <w:rPr>
                <w:b/>
                <w:bCs/>
                <w:sz w:val="24"/>
                <w:u w:val="single"/>
              </w:rPr>
              <w:t>getperimeter</w:t>
            </w:r>
            <w:proofErr w:type="spellEnd"/>
            <w:r w:rsidRPr="00FD5E97">
              <w:rPr>
                <w:b/>
                <w:bCs/>
                <w:sz w:val="24"/>
                <w:u w:val="single"/>
              </w:rPr>
              <w:t>():double</w:t>
            </w:r>
          </w:p>
        </w:tc>
      </w:tr>
    </w:tbl>
    <w:p w14:paraId="76E8DFA6" w14:textId="2DE56D01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AC4A6D">
        <w:rPr>
          <w:b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77698" behindDoc="0" locked="0" layoutInCell="1" allowOverlap="1" wp14:anchorId="70D38EA1" wp14:editId="794D849D">
                <wp:simplePos x="0" y="0"/>
                <wp:positionH relativeFrom="column">
                  <wp:posOffset>5276850</wp:posOffset>
                </wp:positionH>
                <wp:positionV relativeFrom="paragraph">
                  <wp:posOffset>208915</wp:posOffset>
                </wp:positionV>
                <wp:extent cx="25400" cy="438150"/>
                <wp:effectExtent l="0" t="0" r="31750" b="19050"/>
                <wp:wrapNone/>
                <wp:docPr id="621355433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4381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655F63" id="Straight Connector 35" o:spid="_x0000_s1026" style="position:absolute;z-index:2516776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5.5pt,16.45pt" to="417.5pt,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" strokecolor="white [3212]" strokeweight=".5pt">
                <v:stroke joinstyle="miter"/>
              </v:line>
            </w:pict>
          </mc:Fallback>
        </mc:AlternateContent>
      </w:r>
      <w:r w:rsidRPr="00AC4A6D">
        <w:rPr>
          <w:b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76674" behindDoc="0" locked="0" layoutInCell="1" allowOverlap="1" wp14:anchorId="7F139D49" wp14:editId="38EF50F2">
                <wp:simplePos x="0" y="0"/>
                <wp:positionH relativeFrom="column">
                  <wp:posOffset>1035050</wp:posOffset>
                </wp:positionH>
                <wp:positionV relativeFrom="paragraph">
                  <wp:posOffset>221615</wp:posOffset>
                </wp:positionV>
                <wp:extent cx="6350" cy="330200"/>
                <wp:effectExtent l="0" t="0" r="31750" b="31750"/>
                <wp:wrapNone/>
                <wp:docPr id="344081203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330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A5A0F3" id="Straight Connector 34" o:spid="_x0000_s1026" style="position:absolute;z-index:2516766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1.5pt,17.45pt" to="82pt,4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" strokecolor="white [3212]" strokeweight=".5pt">
                <v:stroke joinstyle="miter"/>
              </v:line>
            </w:pict>
          </mc:Fallback>
        </mc:AlternateContent>
      </w:r>
      <w:r w:rsidRPr="00AC4A6D">
        <w:rPr>
          <w:b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75650" behindDoc="0" locked="0" layoutInCell="1" allowOverlap="1" wp14:anchorId="2E8601D1" wp14:editId="29CC8CB5">
                <wp:simplePos x="0" y="0"/>
                <wp:positionH relativeFrom="column">
                  <wp:posOffset>1041400</wp:posOffset>
                </wp:positionH>
                <wp:positionV relativeFrom="paragraph">
                  <wp:posOffset>208915</wp:posOffset>
                </wp:positionV>
                <wp:extent cx="4235450" cy="12700"/>
                <wp:effectExtent l="0" t="0" r="31750" b="25400"/>
                <wp:wrapNone/>
                <wp:docPr id="1645265481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545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70326A" id="Straight Connector 33" o:spid="_x0000_s1026" style="position:absolute;flip:y;z-index:2516756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2pt,16.45pt" to="415.5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" strokecolor="white [3212]" strokeweight=".5pt">
                <v:stroke joinstyle="miter"/>
              </v:line>
            </w:pict>
          </mc:Fallback>
        </mc:AlternateContent>
      </w:r>
    </w:p>
    <w:p w14:paraId="5ED8D7AB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FD5E97">
        <w:rPr>
          <w:b/>
          <w:bCs/>
          <w:sz w:val="24"/>
          <w:u w:val="single"/>
        </w:rPr>
        <w:t xml:space="preserve">    </w:t>
      </w:r>
    </w:p>
    <w:tbl>
      <w:tblPr>
        <w:tblStyle w:val="TableGrid0"/>
        <w:tblpPr w:leftFromText="180" w:rightFromText="180" w:vertAnchor="text" w:horzAnchor="margin" w:tblpY="152"/>
        <w:tblW w:w="0" w:type="auto"/>
        <w:tblLook w:val="04A0" w:firstRow="1" w:lastRow="0" w:firstColumn="1" w:lastColumn="0" w:noHBand="0" w:noVBand="1"/>
      </w:tblPr>
      <w:tblGrid>
        <w:gridCol w:w="4224"/>
      </w:tblGrid>
      <w:tr w:rsidR="00FD5E97" w:rsidRPr="00FD5E97" w14:paraId="26A1AD18" w14:textId="77777777" w:rsidTr="00FD5E97">
        <w:trPr>
          <w:trHeight w:val="457"/>
        </w:trPr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69868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 xml:space="preserve">  Rectangle</w:t>
            </w:r>
          </w:p>
        </w:tc>
      </w:tr>
      <w:tr w:rsidR="00FD5E97" w:rsidRPr="00FD5E97" w14:paraId="6F199881" w14:textId="77777777" w:rsidTr="00FD5E97">
        <w:trPr>
          <w:trHeight w:val="457"/>
        </w:trPr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A26FF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-Width: int</w:t>
            </w:r>
          </w:p>
          <w:p w14:paraId="2036BDBC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-height: int</w:t>
            </w:r>
          </w:p>
        </w:tc>
      </w:tr>
      <w:tr w:rsidR="00FD5E97" w:rsidRPr="00FD5E97" w14:paraId="4A57FB60" w14:textId="77777777" w:rsidTr="00FD5E97">
        <w:trPr>
          <w:trHeight w:val="457"/>
        </w:trPr>
        <w:tc>
          <w:tcPr>
            <w:tcW w:w="4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C8A71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+</w:t>
            </w:r>
            <w:proofErr w:type="spellStart"/>
            <w:r w:rsidRPr="00FD5E97">
              <w:rPr>
                <w:b/>
                <w:bCs/>
                <w:sz w:val="24"/>
                <w:u w:val="single"/>
              </w:rPr>
              <w:t>getperimeter</w:t>
            </w:r>
            <w:proofErr w:type="spellEnd"/>
            <w:r w:rsidRPr="00FD5E97">
              <w:rPr>
                <w:b/>
                <w:bCs/>
                <w:sz w:val="24"/>
                <w:u w:val="single"/>
              </w:rPr>
              <w:t>():Double</w:t>
            </w:r>
          </w:p>
        </w:tc>
      </w:tr>
    </w:tbl>
    <w:p w14:paraId="2C53620D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15E54DD7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tbl>
      <w:tblPr>
        <w:tblStyle w:val="TableGrid0"/>
        <w:tblpPr w:leftFromText="180" w:rightFromText="180" w:vertAnchor="text" w:horzAnchor="margin" w:tblpXSpec="right" w:tblpY="-368"/>
        <w:tblW w:w="0" w:type="auto"/>
        <w:tblLook w:val="04A0" w:firstRow="1" w:lastRow="0" w:firstColumn="1" w:lastColumn="0" w:noHBand="0" w:noVBand="1"/>
      </w:tblPr>
      <w:tblGrid>
        <w:gridCol w:w="4589"/>
      </w:tblGrid>
      <w:tr w:rsidR="00FD5E97" w:rsidRPr="00FD5E97" w14:paraId="1255E405" w14:textId="77777777" w:rsidTr="00FD5E97">
        <w:trPr>
          <w:trHeight w:val="350"/>
        </w:trPr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7DEAA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Triangle</w:t>
            </w:r>
          </w:p>
        </w:tc>
      </w:tr>
      <w:tr w:rsidR="00FD5E97" w:rsidRPr="00FD5E97" w14:paraId="129F5957" w14:textId="77777777" w:rsidTr="00FD5E97">
        <w:trPr>
          <w:trHeight w:val="350"/>
        </w:trPr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95981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-side1:int</w:t>
            </w:r>
          </w:p>
          <w:p w14:paraId="5B8B5A7E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-side2:int</w:t>
            </w:r>
          </w:p>
          <w:p w14:paraId="0C1B6932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-side3:int</w:t>
            </w:r>
          </w:p>
        </w:tc>
      </w:tr>
      <w:tr w:rsidR="00FD5E97" w:rsidRPr="00FD5E97" w14:paraId="72298BB3" w14:textId="77777777" w:rsidTr="00FD5E97">
        <w:trPr>
          <w:trHeight w:val="350"/>
        </w:trPr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31E99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+</w:t>
            </w:r>
            <w:proofErr w:type="spellStart"/>
            <w:r w:rsidRPr="00FD5E97">
              <w:rPr>
                <w:b/>
                <w:bCs/>
                <w:sz w:val="24"/>
                <w:u w:val="single"/>
              </w:rPr>
              <w:t>getperimeter</w:t>
            </w:r>
            <w:proofErr w:type="spellEnd"/>
            <w:r w:rsidRPr="00FD5E97">
              <w:rPr>
                <w:b/>
                <w:bCs/>
                <w:sz w:val="24"/>
                <w:u w:val="single"/>
              </w:rPr>
              <w:t>():double</w:t>
            </w:r>
          </w:p>
        </w:tc>
      </w:tr>
    </w:tbl>
    <w:p w14:paraId="3EE1541A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65644FDF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54590377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tbl>
      <w:tblPr>
        <w:tblStyle w:val="TableGrid0"/>
        <w:tblpPr w:leftFromText="180" w:rightFromText="180" w:vertAnchor="text" w:horzAnchor="margin" w:tblpXSpec="center" w:tblpY="320"/>
        <w:tblW w:w="0" w:type="auto"/>
        <w:tblLook w:val="04A0" w:firstRow="1" w:lastRow="0" w:firstColumn="1" w:lastColumn="0" w:noHBand="0" w:noVBand="1"/>
      </w:tblPr>
      <w:tblGrid>
        <w:gridCol w:w="4589"/>
      </w:tblGrid>
      <w:tr w:rsidR="00FD5E97" w:rsidRPr="00FD5E97" w14:paraId="30F33618" w14:textId="77777777" w:rsidTr="00FD5E97">
        <w:trPr>
          <w:trHeight w:val="343"/>
        </w:trPr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6C3D2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Circle</w:t>
            </w:r>
          </w:p>
        </w:tc>
      </w:tr>
      <w:tr w:rsidR="00FD5E97" w:rsidRPr="00FD5E97" w14:paraId="2451C3DF" w14:textId="77777777" w:rsidTr="00FD5E97">
        <w:trPr>
          <w:trHeight w:val="343"/>
        </w:trPr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EF249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-</w:t>
            </w:r>
            <w:proofErr w:type="spellStart"/>
            <w:r w:rsidRPr="00FD5E97">
              <w:rPr>
                <w:b/>
                <w:bCs/>
                <w:sz w:val="24"/>
                <w:u w:val="single"/>
              </w:rPr>
              <w:t>radius:int</w:t>
            </w:r>
            <w:proofErr w:type="spellEnd"/>
          </w:p>
        </w:tc>
      </w:tr>
      <w:tr w:rsidR="00FD5E97" w:rsidRPr="00FD5E97" w14:paraId="33BC7438" w14:textId="77777777" w:rsidTr="00FD5E97">
        <w:trPr>
          <w:trHeight w:val="343"/>
        </w:trPr>
        <w:tc>
          <w:tcPr>
            <w:tcW w:w="4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40478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+</w:t>
            </w:r>
            <w:proofErr w:type="spellStart"/>
            <w:r w:rsidRPr="00FD5E97">
              <w:rPr>
                <w:b/>
                <w:bCs/>
                <w:sz w:val="24"/>
                <w:u w:val="single"/>
              </w:rPr>
              <w:t>getperimeter</w:t>
            </w:r>
            <w:proofErr w:type="spellEnd"/>
            <w:r w:rsidRPr="00FD5E97">
              <w:rPr>
                <w:b/>
                <w:bCs/>
                <w:sz w:val="24"/>
                <w:u w:val="single"/>
              </w:rPr>
              <w:t>():double</w:t>
            </w:r>
          </w:p>
        </w:tc>
      </w:tr>
    </w:tbl>
    <w:p w14:paraId="5FC34F4D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2C61756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47A1A54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B50EB6C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A645F15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7A08217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AA7F6EE" w14:textId="14E22143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  <w:r w:rsidRPr="00FD5E97">
        <w:rPr>
          <w:rFonts w:ascii="Algerian" w:hAnsi="Algerian"/>
          <w:b/>
          <w:sz w:val="24"/>
          <w:u w:val="single"/>
        </w:rPr>
        <w:tab/>
      </w:r>
      <w:r w:rsidRPr="00FD5E97">
        <w:rPr>
          <w:rFonts w:ascii="Algerian" w:hAnsi="Algerian"/>
          <w:b/>
          <w:sz w:val="24"/>
          <w:u w:val="single"/>
        </w:rPr>
        <w:tab/>
      </w:r>
    </w:p>
    <w:p w14:paraId="78B8E5D2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bCs/>
          <w:sz w:val="24"/>
          <w:u w:val="single"/>
        </w:rPr>
      </w:pPr>
    </w:p>
    <w:p w14:paraId="68558F90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Cs w:val="28"/>
          <w:u w:val="single"/>
        </w:rPr>
      </w:pPr>
      <w:r w:rsidRPr="00FD5E97">
        <w:rPr>
          <w:b/>
          <w:bCs/>
          <w:szCs w:val="28"/>
          <w:u w:val="single"/>
        </w:rPr>
        <w:t>Error Table:</w:t>
      </w:r>
    </w:p>
    <w:tbl>
      <w:tblPr>
        <w:tblStyle w:val="TableGrid0"/>
        <w:tblpPr w:leftFromText="180" w:rightFromText="180" w:vertAnchor="page" w:horzAnchor="margin" w:tblpXSpec="center" w:tblpY="8833"/>
        <w:tblW w:w="11064" w:type="dxa"/>
        <w:tblLook w:val="04A0" w:firstRow="1" w:lastRow="0" w:firstColumn="1" w:lastColumn="0" w:noHBand="0" w:noVBand="1"/>
      </w:tblPr>
      <w:tblGrid>
        <w:gridCol w:w="2960"/>
        <w:gridCol w:w="4067"/>
        <w:gridCol w:w="4037"/>
      </w:tblGrid>
      <w:tr w:rsidR="00DF6E5E" w:rsidRPr="00FD5E97" w14:paraId="42F92198" w14:textId="77777777" w:rsidTr="00DF6E5E">
        <w:trPr>
          <w:trHeight w:val="725"/>
        </w:trPr>
        <w:tc>
          <w:tcPr>
            <w:tcW w:w="2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B6DB9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</w:p>
          <w:p w14:paraId="7EED17F6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S.NO</w:t>
            </w:r>
          </w:p>
        </w:tc>
        <w:tc>
          <w:tcPr>
            <w:tcW w:w="4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D3CB0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</w:p>
          <w:p w14:paraId="3ECE23C0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Errors</w:t>
            </w:r>
          </w:p>
        </w:tc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E413D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</w:p>
          <w:p w14:paraId="40597563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 xml:space="preserve">                                  Rectification</w:t>
            </w:r>
          </w:p>
        </w:tc>
      </w:tr>
      <w:tr w:rsidR="00DF6E5E" w:rsidRPr="00FD5E97" w14:paraId="1F9D40F9" w14:textId="77777777" w:rsidTr="00DF6E5E">
        <w:trPr>
          <w:trHeight w:val="572"/>
        </w:trPr>
        <w:tc>
          <w:tcPr>
            <w:tcW w:w="2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8A9AC2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 xml:space="preserve">  1</w:t>
            </w:r>
          </w:p>
        </w:tc>
        <w:tc>
          <w:tcPr>
            <w:tcW w:w="4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FFCCF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this.side3=side;</w:t>
            </w:r>
          </w:p>
        </w:tc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28677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  <w:lang w:val="en-US"/>
              </w:rPr>
            </w:pPr>
            <w:r w:rsidRPr="00FD5E97">
              <w:rPr>
                <w:b/>
                <w:sz w:val="24"/>
                <w:u w:val="single"/>
                <w:lang w:val="en-US"/>
              </w:rPr>
              <w:t>this.side3 = side3;</w:t>
            </w:r>
          </w:p>
        </w:tc>
      </w:tr>
      <w:tr w:rsidR="00DF6E5E" w:rsidRPr="00FD5E97" w14:paraId="65E9CCC2" w14:textId="77777777" w:rsidTr="00DF6E5E">
        <w:trPr>
          <w:trHeight w:val="572"/>
        </w:trPr>
        <w:tc>
          <w:tcPr>
            <w:tcW w:w="2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25DB5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 xml:space="preserve">  2</w:t>
            </w:r>
          </w:p>
        </w:tc>
        <w:tc>
          <w:tcPr>
            <w:tcW w:w="4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1CD03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Shape circle =  Circle(4);</w:t>
            </w:r>
          </w:p>
        </w:tc>
        <w:tc>
          <w:tcPr>
            <w:tcW w:w="40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2A111" w14:textId="77777777" w:rsidR="00DF6E5E" w:rsidRPr="00FD5E97" w:rsidRDefault="00DF6E5E" w:rsidP="00DF6E5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  <w:lang w:val="en-US"/>
              </w:rPr>
            </w:pPr>
            <w:proofErr w:type="spellStart"/>
            <w:r w:rsidRPr="00FD5E97">
              <w:rPr>
                <w:b/>
                <w:sz w:val="24"/>
                <w:u w:val="single"/>
                <w:lang w:val="en-US"/>
              </w:rPr>
              <w:t>Shapecircle</w:t>
            </w:r>
            <w:proofErr w:type="spellEnd"/>
            <w:r w:rsidRPr="00FD5E97">
              <w:rPr>
                <w:b/>
                <w:sz w:val="24"/>
                <w:u w:val="single"/>
                <w:lang w:val="en-US"/>
              </w:rPr>
              <w:t xml:space="preserve"> =</w:t>
            </w:r>
            <w:proofErr w:type="spellStart"/>
            <w:r w:rsidRPr="00FD5E97">
              <w:rPr>
                <w:b/>
                <w:sz w:val="24"/>
                <w:u w:val="single"/>
                <w:lang w:val="en-US"/>
              </w:rPr>
              <w:t>newCircle</w:t>
            </w:r>
            <w:proofErr w:type="spellEnd"/>
            <w:r w:rsidRPr="00FD5E97">
              <w:rPr>
                <w:b/>
                <w:sz w:val="24"/>
                <w:u w:val="single"/>
                <w:lang w:val="en-US"/>
              </w:rPr>
              <w:t>(4);</w:t>
            </w:r>
          </w:p>
        </w:tc>
      </w:tr>
    </w:tbl>
    <w:p w14:paraId="70DE48BA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1A98F3EB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78D24B05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3694F80D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FD5E97">
        <w:rPr>
          <w:b/>
          <w:bCs/>
          <w:szCs w:val="28"/>
          <w:u w:val="single"/>
        </w:rPr>
        <w:t>2Q)write a java program to create an interface playable with a method play()</w:t>
      </w:r>
    </w:p>
    <w:p w14:paraId="0BFCE0AB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FD5E97">
        <w:rPr>
          <w:b/>
          <w:bCs/>
          <w:szCs w:val="28"/>
          <w:u w:val="single"/>
        </w:rPr>
        <w:t xml:space="preserve">That takes no arguments and returns void create three classes </w:t>
      </w:r>
      <w:proofErr w:type="spellStart"/>
      <w:r w:rsidRPr="00FD5E97">
        <w:rPr>
          <w:b/>
          <w:bCs/>
          <w:szCs w:val="28"/>
          <w:u w:val="single"/>
        </w:rPr>
        <w:t>football,volleyball</w:t>
      </w:r>
      <w:proofErr w:type="spellEnd"/>
      <w:r w:rsidRPr="00FD5E97">
        <w:rPr>
          <w:b/>
          <w:bCs/>
          <w:szCs w:val="28"/>
          <w:u w:val="single"/>
        </w:rPr>
        <w:t xml:space="preserve"> and basketball that implements the playable and override the play method to play the respective sports </w:t>
      </w:r>
    </w:p>
    <w:p w14:paraId="7F43C0B5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Cs w:val="28"/>
          <w:u w:val="single"/>
        </w:rPr>
      </w:pPr>
    </w:p>
    <w:p w14:paraId="6544CF9F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Cs w:val="28"/>
          <w:u w:val="single"/>
        </w:rPr>
      </w:pPr>
    </w:p>
    <w:p w14:paraId="1BDDE7F2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FD5E97">
        <w:rPr>
          <w:b/>
          <w:szCs w:val="28"/>
          <w:u w:val="single"/>
        </w:rPr>
        <w:t>CODE</w:t>
      </w:r>
      <w:r w:rsidRPr="00FD5E97">
        <w:rPr>
          <w:b/>
          <w:sz w:val="24"/>
          <w:u w:val="single"/>
        </w:rPr>
        <w:t>:</w:t>
      </w:r>
    </w:p>
    <w:p w14:paraId="41872344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import </w:t>
      </w:r>
      <w:proofErr w:type="spellStart"/>
      <w:r w:rsidRPr="00C24DFA">
        <w:rPr>
          <w:b/>
          <w:sz w:val="24"/>
          <w:u w:val="single"/>
        </w:rPr>
        <w:t>java.util</w:t>
      </w:r>
      <w:proofErr w:type="spellEnd"/>
      <w:r w:rsidRPr="00C24DFA">
        <w:rPr>
          <w:b/>
          <w:sz w:val="24"/>
          <w:u w:val="single"/>
        </w:rPr>
        <w:t>.*;</w:t>
      </w:r>
    </w:p>
    <w:p w14:paraId="7860BFAA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interface Playable{</w:t>
      </w:r>
    </w:p>
    <w:p w14:paraId="32A5E667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void Play();</w:t>
      </w:r>
    </w:p>
    <w:p w14:paraId="2184CAD2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>}</w:t>
      </w:r>
    </w:p>
    <w:p w14:paraId="7E65A61D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>class Volleyball implements Playable{</w:t>
      </w:r>
    </w:p>
    <w:p w14:paraId="1CA29FD9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  public void Play(){</w:t>
      </w:r>
    </w:p>
    <w:p w14:paraId="25DAFE4F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lastRenderedPageBreak/>
        <w:t xml:space="preserve">        </w:t>
      </w:r>
      <w:proofErr w:type="spellStart"/>
      <w:r w:rsidRPr="00C24DFA">
        <w:rPr>
          <w:b/>
          <w:sz w:val="24"/>
          <w:u w:val="single"/>
        </w:rPr>
        <w:t>System.out.println</w:t>
      </w:r>
      <w:proofErr w:type="spellEnd"/>
      <w:r w:rsidRPr="00C24DFA">
        <w:rPr>
          <w:b/>
          <w:sz w:val="24"/>
          <w:u w:val="single"/>
        </w:rPr>
        <w:t xml:space="preserve">("playing </w:t>
      </w:r>
      <w:proofErr w:type="spellStart"/>
      <w:r w:rsidRPr="00C24DFA">
        <w:rPr>
          <w:b/>
          <w:sz w:val="24"/>
          <w:u w:val="single"/>
        </w:rPr>
        <w:t>vollyball</w:t>
      </w:r>
      <w:proofErr w:type="spellEnd"/>
      <w:r w:rsidRPr="00C24DFA">
        <w:rPr>
          <w:b/>
          <w:sz w:val="24"/>
          <w:u w:val="single"/>
        </w:rPr>
        <w:t>");</w:t>
      </w:r>
    </w:p>
    <w:p w14:paraId="5D5AD232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03EBC88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}</w:t>
      </w:r>
    </w:p>
    <w:p w14:paraId="01D36442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>}</w:t>
      </w:r>
    </w:p>
    <w:p w14:paraId="25B9E9F5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>class Football implements Playable{</w:t>
      </w:r>
    </w:p>
    <w:p w14:paraId="685123C5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public void Play(){</w:t>
      </w:r>
    </w:p>
    <w:p w14:paraId="0BD63D56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    </w:t>
      </w:r>
      <w:proofErr w:type="spellStart"/>
      <w:r w:rsidRPr="00C24DFA">
        <w:rPr>
          <w:b/>
          <w:sz w:val="24"/>
          <w:u w:val="single"/>
        </w:rPr>
        <w:t>System.out.println</w:t>
      </w:r>
      <w:proofErr w:type="spellEnd"/>
      <w:r w:rsidRPr="00C24DFA">
        <w:rPr>
          <w:b/>
          <w:sz w:val="24"/>
          <w:u w:val="single"/>
        </w:rPr>
        <w:t>("football");</w:t>
      </w:r>
    </w:p>
    <w:p w14:paraId="34FBB24F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}</w:t>
      </w:r>
    </w:p>
    <w:p w14:paraId="36F43EAA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>}</w:t>
      </w:r>
    </w:p>
    <w:p w14:paraId="5314E1EA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>class Basketball implements Playable {</w:t>
      </w:r>
    </w:p>
    <w:p w14:paraId="632BA5E6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C8844DE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public void Play() {</w:t>
      </w:r>
    </w:p>
    <w:p w14:paraId="32C6CA19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    </w:t>
      </w:r>
      <w:proofErr w:type="spellStart"/>
      <w:r w:rsidRPr="00C24DFA">
        <w:rPr>
          <w:b/>
          <w:sz w:val="24"/>
          <w:u w:val="single"/>
        </w:rPr>
        <w:t>System.out.println</w:t>
      </w:r>
      <w:proofErr w:type="spellEnd"/>
      <w:r w:rsidRPr="00C24DFA">
        <w:rPr>
          <w:b/>
          <w:sz w:val="24"/>
          <w:u w:val="single"/>
        </w:rPr>
        <w:t>("playing basketball");</w:t>
      </w:r>
    </w:p>
    <w:p w14:paraId="0F43E592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}</w:t>
      </w:r>
    </w:p>
    <w:p w14:paraId="3ACAC644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>}</w:t>
      </w:r>
    </w:p>
    <w:p w14:paraId="1024E956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>class Week8_2 {</w:t>
      </w:r>
    </w:p>
    <w:p w14:paraId="7318386B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public static void main(String[] </w:t>
      </w:r>
      <w:proofErr w:type="spellStart"/>
      <w:r w:rsidRPr="00C24DFA">
        <w:rPr>
          <w:b/>
          <w:sz w:val="24"/>
          <w:u w:val="single"/>
        </w:rPr>
        <w:t>args</w:t>
      </w:r>
      <w:proofErr w:type="spellEnd"/>
      <w:r w:rsidRPr="00C24DFA">
        <w:rPr>
          <w:b/>
          <w:sz w:val="24"/>
          <w:u w:val="single"/>
        </w:rPr>
        <w:t>){</w:t>
      </w:r>
    </w:p>
    <w:p w14:paraId="03395936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    Playable </w:t>
      </w:r>
      <w:proofErr w:type="spellStart"/>
      <w:r w:rsidRPr="00C24DFA">
        <w:rPr>
          <w:b/>
          <w:sz w:val="24"/>
          <w:u w:val="single"/>
        </w:rPr>
        <w:t>Volly</w:t>
      </w:r>
      <w:proofErr w:type="spellEnd"/>
      <w:r w:rsidRPr="00C24DFA">
        <w:rPr>
          <w:b/>
          <w:sz w:val="24"/>
          <w:u w:val="single"/>
        </w:rPr>
        <w:t>= new Volleyball();</w:t>
      </w:r>
    </w:p>
    <w:p w14:paraId="4A20154E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    Playable foot= new Football();</w:t>
      </w:r>
    </w:p>
    <w:p w14:paraId="4BDE1D04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    Playable base= new Basketball();</w:t>
      </w:r>
    </w:p>
    <w:p w14:paraId="230BFE78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    </w:t>
      </w:r>
      <w:proofErr w:type="spellStart"/>
      <w:r w:rsidRPr="00C24DFA">
        <w:rPr>
          <w:b/>
          <w:sz w:val="24"/>
          <w:u w:val="single"/>
        </w:rPr>
        <w:t>Volly.Play</w:t>
      </w:r>
      <w:proofErr w:type="spellEnd"/>
      <w:r w:rsidRPr="00C24DFA">
        <w:rPr>
          <w:b/>
          <w:sz w:val="24"/>
          <w:u w:val="single"/>
        </w:rPr>
        <w:t>();</w:t>
      </w:r>
    </w:p>
    <w:p w14:paraId="1E2DF72B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    </w:t>
      </w:r>
      <w:proofErr w:type="spellStart"/>
      <w:r w:rsidRPr="00C24DFA">
        <w:rPr>
          <w:b/>
          <w:sz w:val="24"/>
          <w:u w:val="single"/>
        </w:rPr>
        <w:t>foot.Play</w:t>
      </w:r>
      <w:proofErr w:type="spellEnd"/>
      <w:r w:rsidRPr="00C24DFA">
        <w:rPr>
          <w:b/>
          <w:sz w:val="24"/>
          <w:u w:val="single"/>
        </w:rPr>
        <w:t>();</w:t>
      </w:r>
    </w:p>
    <w:p w14:paraId="64700196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    </w:t>
      </w:r>
      <w:proofErr w:type="spellStart"/>
      <w:r w:rsidRPr="00C24DFA">
        <w:rPr>
          <w:b/>
          <w:sz w:val="24"/>
          <w:u w:val="single"/>
        </w:rPr>
        <w:t>base.Play</w:t>
      </w:r>
      <w:proofErr w:type="spellEnd"/>
      <w:r w:rsidRPr="00C24DFA">
        <w:rPr>
          <w:b/>
          <w:sz w:val="24"/>
          <w:u w:val="single"/>
        </w:rPr>
        <w:t>();</w:t>
      </w:r>
    </w:p>
    <w:p w14:paraId="37F9D6F2" w14:textId="77777777" w:rsidR="00C24DFA" w:rsidRPr="00C24DFA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 xml:space="preserve">    }</w:t>
      </w:r>
    </w:p>
    <w:p w14:paraId="4705A214" w14:textId="06B7DAA2" w:rsidR="00FD5E97" w:rsidRPr="00FD5E97" w:rsidRDefault="00C24DFA" w:rsidP="00C24DFA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C24DFA">
        <w:rPr>
          <w:b/>
          <w:sz w:val="24"/>
          <w:u w:val="single"/>
        </w:rPr>
        <w:t>}</w:t>
      </w:r>
    </w:p>
    <w:p w14:paraId="3E27BD4C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FD5E97">
        <w:rPr>
          <w:b/>
          <w:sz w:val="24"/>
          <w:u w:val="single"/>
        </w:rPr>
        <w:t>OUTPUT:</w:t>
      </w:r>
    </w:p>
    <w:p w14:paraId="1595D2E5" w14:textId="6C9DE8A6" w:rsidR="00FD5E97" w:rsidRPr="00FD5E97" w:rsidRDefault="00607C38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  <w:r w:rsidRPr="00607C38">
        <w:rPr>
          <w:rFonts w:ascii="Algerian" w:hAnsi="Algerian"/>
          <w:b/>
          <w:sz w:val="24"/>
          <w:u w:val="single"/>
        </w:rPr>
        <w:drawing>
          <wp:inline distT="0" distB="0" distL="0" distR="0" wp14:anchorId="00F3078B" wp14:editId="09C6C374">
            <wp:extent cx="6584950" cy="808355"/>
            <wp:effectExtent l="0" t="0" r="6350" b="0"/>
            <wp:docPr id="3940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20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5D34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tbl>
      <w:tblPr>
        <w:tblStyle w:val="TableGrid0"/>
        <w:tblpPr w:leftFromText="180" w:rightFromText="180" w:vertAnchor="text" w:horzAnchor="margin" w:tblpXSpec="center" w:tblpY="253"/>
        <w:tblW w:w="0" w:type="auto"/>
        <w:tblLook w:val="04A0" w:firstRow="1" w:lastRow="0" w:firstColumn="1" w:lastColumn="0" w:noHBand="0" w:noVBand="1"/>
      </w:tblPr>
      <w:tblGrid>
        <w:gridCol w:w="3401"/>
      </w:tblGrid>
      <w:tr w:rsidR="00FD5E97" w:rsidRPr="00FD5E97" w14:paraId="1D522447" w14:textId="77777777" w:rsidTr="00FD5E97">
        <w:trPr>
          <w:trHeight w:val="264"/>
        </w:trPr>
        <w:tc>
          <w:tcPr>
            <w:tcW w:w="3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C6EB4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&lt;Interface&gt;</w:t>
            </w:r>
          </w:p>
          <w:p w14:paraId="561FCEEC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Playable</w:t>
            </w:r>
          </w:p>
        </w:tc>
      </w:tr>
      <w:tr w:rsidR="00FD5E97" w:rsidRPr="00FD5E97" w14:paraId="744B1129" w14:textId="77777777" w:rsidTr="00FD5E97">
        <w:trPr>
          <w:trHeight w:val="255"/>
        </w:trPr>
        <w:tc>
          <w:tcPr>
            <w:tcW w:w="3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68AE3" w14:textId="2024F4C6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DF6E5E">
              <w:rPr>
                <w:b/>
                <w:sz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79746" behindDoc="0" locked="0" layoutInCell="1" allowOverlap="1" wp14:anchorId="660071FC" wp14:editId="65203883">
                      <wp:simplePos x="0" y="0"/>
                      <wp:positionH relativeFrom="column">
                        <wp:posOffset>855980</wp:posOffset>
                      </wp:positionH>
                      <wp:positionV relativeFrom="paragraph">
                        <wp:posOffset>173355</wp:posOffset>
                      </wp:positionV>
                      <wp:extent cx="50800" cy="2330450"/>
                      <wp:effectExtent l="0" t="0" r="25400" b="31750"/>
                      <wp:wrapNone/>
                      <wp:docPr id="1061985144" name="Straight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0800" cy="233045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FF5F85D" id="Straight Connector 32" o:spid="_x0000_s1026" style="position:absolute;z-index:2516797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.4pt,13.65pt" to="71.4pt,19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" strokecolor="white [3212]" strokeweight=".5pt">
                      <v:stroke joinstyle="miter"/>
                    </v:line>
                  </w:pict>
                </mc:Fallback>
              </mc:AlternateContent>
            </w:r>
            <w:r w:rsidRPr="00FD5E97">
              <w:rPr>
                <w:b/>
                <w:sz w:val="24"/>
                <w:u w:val="single"/>
              </w:rPr>
              <w:t>+play():void</w:t>
            </w:r>
          </w:p>
        </w:tc>
      </w:tr>
    </w:tbl>
    <w:p w14:paraId="7EDE44E8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FD5E97">
        <w:rPr>
          <w:b/>
          <w:sz w:val="24"/>
          <w:u w:val="single"/>
        </w:rPr>
        <w:t xml:space="preserve"> CLASS DIAGRAM:</w:t>
      </w:r>
      <w:r w:rsidRPr="00FD5E97">
        <w:rPr>
          <w:b/>
          <w:sz w:val="24"/>
          <w:u w:val="single"/>
        </w:rPr>
        <w:br/>
      </w:r>
    </w:p>
    <w:p w14:paraId="0115842B" w14:textId="77777777" w:rsidR="00FD5E97" w:rsidRPr="00FD5E97" w:rsidRDefault="00FD5E97" w:rsidP="00DF6E5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b/>
          <w:sz w:val="24"/>
          <w:u w:val="single"/>
        </w:rPr>
      </w:pPr>
    </w:p>
    <w:tbl>
      <w:tblPr>
        <w:tblStyle w:val="TableGrid0"/>
        <w:tblpPr w:leftFromText="180" w:rightFromText="180" w:vertAnchor="text" w:horzAnchor="margin" w:tblpXSpec="center" w:tblpY="3613"/>
        <w:tblW w:w="0" w:type="auto"/>
        <w:tblLook w:val="04A0" w:firstRow="1" w:lastRow="0" w:firstColumn="1" w:lastColumn="0" w:noHBand="0" w:noVBand="1"/>
      </w:tblPr>
      <w:tblGrid>
        <w:gridCol w:w="3401"/>
      </w:tblGrid>
      <w:tr w:rsidR="00FD5E97" w:rsidRPr="00FD5E97" w14:paraId="7F15912E" w14:textId="77777777" w:rsidTr="00FD5E97">
        <w:trPr>
          <w:trHeight w:val="290"/>
        </w:trPr>
        <w:tc>
          <w:tcPr>
            <w:tcW w:w="3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C0D43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Basketball</w:t>
            </w:r>
          </w:p>
        </w:tc>
      </w:tr>
      <w:tr w:rsidR="00FD5E97" w:rsidRPr="00FD5E97" w14:paraId="498990DB" w14:textId="77777777" w:rsidTr="00FD5E97">
        <w:trPr>
          <w:trHeight w:val="280"/>
        </w:trPr>
        <w:tc>
          <w:tcPr>
            <w:tcW w:w="3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F9A90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+play():void</w:t>
            </w:r>
          </w:p>
        </w:tc>
      </w:tr>
    </w:tbl>
    <w:tbl>
      <w:tblPr>
        <w:tblStyle w:val="TableGrid0"/>
        <w:tblpPr w:leftFromText="180" w:rightFromText="180" w:vertAnchor="text" w:horzAnchor="margin" w:tblpY="1393"/>
        <w:tblW w:w="0" w:type="auto"/>
        <w:tblLook w:val="04A0" w:firstRow="1" w:lastRow="0" w:firstColumn="1" w:lastColumn="0" w:noHBand="0" w:noVBand="1"/>
      </w:tblPr>
      <w:tblGrid>
        <w:gridCol w:w="3401"/>
      </w:tblGrid>
      <w:tr w:rsidR="00FD5E97" w:rsidRPr="00FD5E97" w14:paraId="7D92934B" w14:textId="77777777" w:rsidTr="00FD5E97">
        <w:trPr>
          <w:trHeight w:val="343"/>
        </w:trPr>
        <w:tc>
          <w:tcPr>
            <w:tcW w:w="3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6F5DA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proofErr w:type="spellStart"/>
            <w:r w:rsidRPr="00FD5E97">
              <w:rPr>
                <w:b/>
                <w:sz w:val="24"/>
                <w:u w:val="single"/>
              </w:rPr>
              <w:t>Vollyball</w:t>
            </w:r>
            <w:proofErr w:type="spellEnd"/>
          </w:p>
        </w:tc>
      </w:tr>
      <w:tr w:rsidR="00FD5E97" w:rsidRPr="00FD5E97" w14:paraId="073AA5AB" w14:textId="77777777" w:rsidTr="00FD5E97">
        <w:trPr>
          <w:trHeight w:val="332"/>
        </w:trPr>
        <w:tc>
          <w:tcPr>
            <w:tcW w:w="3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9A20C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+play():void</w:t>
            </w:r>
          </w:p>
        </w:tc>
      </w:tr>
    </w:tbl>
    <w:tbl>
      <w:tblPr>
        <w:tblStyle w:val="TableGrid0"/>
        <w:tblpPr w:leftFromText="180" w:rightFromText="180" w:vertAnchor="text" w:horzAnchor="page" w:tblpX="7641" w:tblpY="1333"/>
        <w:tblW w:w="0" w:type="auto"/>
        <w:tblLook w:val="04A0" w:firstRow="1" w:lastRow="0" w:firstColumn="1" w:lastColumn="0" w:noHBand="0" w:noVBand="1"/>
      </w:tblPr>
      <w:tblGrid>
        <w:gridCol w:w="3401"/>
      </w:tblGrid>
      <w:tr w:rsidR="00FD5E97" w:rsidRPr="00FD5E97" w14:paraId="39FF8D1F" w14:textId="77777777" w:rsidTr="00FD5E97">
        <w:trPr>
          <w:trHeight w:val="264"/>
        </w:trPr>
        <w:tc>
          <w:tcPr>
            <w:tcW w:w="3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2359C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Football</w:t>
            </w:r>
          </w:p>
        </w:tc>
      </w:tr>
      <w:tr w:rsidR="00FD5E97" w:rsidRPr="00FD5E97" w14:paraId="6E0231C6" w14:textId="77777777" w:rsidTr="00FD5E97">
        <w:trPr>
          <w:trHeight w:val="255"/>
        </w:trPr>
        <w:tc>
          <w:tcPr>
            <w:tcW w:w="3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5A406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+play():void</w:t>
            </w:r>
          </w:p>
        </w:tc>
      </w:tr>
    </w:tbl>
    <w:p w14:paraId="653C7097" w14:textId="024F00EE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DF6E5E">
        <w:rPr>
          <w:b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81794" behindDoc="0" locked="0" layoutInCell="1" allowOverlap="1" wp14:anchorId="3A21C031" wp14:editId="259939E6">
                <wp:simplePos x="0" y="0"/>
                <wp:positionH relativeFrom="column">
                  <wp:posOffset>5016500</wp:posOffset>
                </wp:positionH>
                <wp:positionV relativeFrom="paragraph">
                  <wp:posOffset>299085</wp:posOffset>
                </wp:positionV>
                <wp:extent cx="12700" cy="590550"/>
                <wp:effectExtent l="0" t="0" r="25400" b="19050"/>
                <wp:wrapNone/>
                <wp:docPr id="1407423205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5905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A5DD8B" id="Straight Connector 31" o:spid="_x0000_s1026" style="position:absolute;z-index:25168179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95pt,23.55pt" to="396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" strokecolor="white [3212]" strokeweight=".5pt">
                <v:stroke joinstyle="miter"/>
              </v:line>
            </w:pict>
          </mc:Fallback>
        </mc:AlternateContent>
      </w:r>
      <w:r w:rsidRPr="00DF6E5E">
        <w:rPr>
          <w:b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80770" behindDoc="0" locked="0" layoutInCell="1" allowOverlap="1" wp14:anchorId="3BD6E401" wp14:editId="60B5E70E">
                <wp:simplePos x="0" y="0"/>
                <wp:positionH relativeFrom="column">
                  <wp:posOffset>1130300</wp:posOffset>
                </wp:positionH>
                <wp:positionV relativeFrom="paragraph">
                  <wp:posOffset>305435</wp:posOffset>
                </wp:positionV>
                <wp:extent cx="25400" cy="609600"/>
                <wp:effectExtent l="0" t="0" r="31750" b="19050"/>
                <wp:wrapNone/>
                <wp:docPr id="1368807339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0" cy="609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676E22" id="Straight Connector 30" o:spid="_x0000_s1026" style="position:absolute;flip:x;z-index:25168077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9pt,24.05pt" to="91pt,7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" strokecolor="white [3212]" strokeweight=".5pt">
                <v:stroke joinstyle="miter"/>
              </v:line>
            </w:pict>
          </mc:Fallback>
        </mc:AlternateContent>
      </w:r>
      <w:r w:rsidRPr="00DF6E5E">
        <w:rPr>
          <w:b/>
          <w:sz w:val="24"/>
          <w:u w:val="single"/>
        </w:rPr>
        <mc:AlternateContent>
          <mc:Choice Requires="wps">
            <w:drawing>
              <wp:anchor distT="0" distB="0" distL="114300" distR="114300" simplePos="0" relativeHeight="251678722" behindDoc="0" locked="0" layoutInCell="1" allowOverlap="1" wp14:anchorId="3DF5C9CA" wp14:editId="78F2E28B">
                <wp:simplePos x="0" y="0"/>
                <wp:positionH relativeFrom="column">
                  <wp:posOffset>1143000</wp:posOffset>
                </wp:positionH>
                <wp:positionV relativeFrom="paragraph">
                  <wp:posOffset>292735</wp:posOffset>
                </wp:positionV>
                <wp:extent cx="3873500" cy="31750"/>
                <wp:effectExtent l="0" t="0" r="31750" b="25400"/>
                <wp:wrapNone/>
                <wp:docPr id="1576275346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3500" cy="317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120973" id="Straight Connector 29" o:spid="_x0000_s1026" style="position:absolute;flip:y;z-index:25167872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0pt,23.05pt" to="395pt,2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" strokecolor="white [3212]" strokeweight=".5pt">
                <v:stroke joinstyle="miter"/>
              </v:line>
            </w:pict>
          </mc:Fallback>
        </mc:AlternateContent>
      </w:r>
    </w:p>
    <w:p w14:paraId="5AB82DD7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6C37AE7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44EDC09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05C4999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F801DAB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0FEED9B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EEE2DE6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2639B2F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245309E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366EF5F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5EF9DE69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32D64640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6151D280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1B055CC2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37C4334D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7CF0ECFB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41C05B7C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0B827918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276C476A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FD5E97">
        <w:rPr>
          <w:b/>
          <w:bCs/>
          <w:szCs w:val="28"/>
          <w:u w:val="single"/>
        </w:rPr>
        <w:lastRenderedPageBreak/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393"/>
        <w:gridCol w:w="3475"/>
        <w:gridCol w:w="3492"/>
      </w:tblGrid>
      <w:tr w:rsidR="00FD5E97" w:rsidRPr="00FD5E97" w14:paraId="73567A24" w14:textId="77777777" w:rsidTr="00FD5E97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C8219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7FC0F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D9268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Reason</w:t>
            </w:r>
          </w:p>
        </w:tc>
      </w:tr>
      <w:tr w:rsidR="00FD5E97" w:rsidRPr="00FD5E97" w14:paraId="1CE8DFFC" w14:textId="77777777" w:rsidTr="00FD5E97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8B987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25307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proofErr w:type="spellStart"/>
            <w:r w:rsidRPr="00FD5E97">
              <w:rPr>
                <w:b/>
                <w:sz w:val="24"/>
                <w:u w:val="single"/>
                <w:lang w:val="en-US"/>
              </w:rPr>
              <w:t>Settingteparameters</w:t>
            </w:r>
            <w:proofErr w:type="spellEnd"/>
            <w:r w:rsidRPr="00FD5E97">
              <w:rPr>
                <w:b/>
                <w:sz w:val="24"/>
                <w:u w:val="single"/>
                <w:lang w:val="en-US"/>
              </w:rPr>
              <w:t xml:space="preserve">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7E4FE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proofErr w:type="spellStart"/>
            <w:r w:rsidRPr="00FD5E97">
              <w:rPr>
                <w:b/>
                <w:sz w:val="24"/>
                <w:u w:val="single"/>
                <w:lang w:val="en-US"/>
              </w:rPr>
              <w:t>Wecannotpassthevalues</w:t>
            </w:r>
            <w:proofErr w:type="spellEnd"/>
            <w:r w:rsidRPr="00FD5E97">
              <w:rPr>
                <w:b/>
                <w:sz w:val="24"/>
                <w:u w:val="single"/>
                <w:lang w:val="en-US"/>
              </w:rPr>
              <w:t xml:space="preserve"> inside constructor without setting them first</w:t>
            </w:r>
          </w:p>
        </w:tc>
      </w:tr>
      <w:tr w:rsidR="00FD5E97" w:rsidRPr="00FD5E97" w14:paraId="203DC271" w14:textId="77777777" w:rsidTr="00FD5E97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575D4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61117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9FB6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  <w:lang w:val="en-US"/>
              </w:rPr>
              <w:t xml:space="preserve">Ending the class and main method is required </w:t>
            </w:r>
          </w:p>
        </w:tc>
      </w:tr>
    </w:tbl>
    <w:p w14:paraId="7C591ACD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01661BB2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45411A76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bCs/>
          <w:szCs w:val="28"/>
          <w:u w:val="single"/>
        </w:rPr>
      </w:pPr>
    </w:p>
    <w:p w14:paraId="6DA0ED71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FD5E97">
        <w:rPr>
          <w:b/>
          <w:bCs/>
          <w:szCs w:val="28"/>
          <w:u w:val="single"/>
        </w:rPr>
        <w:t>3Q)write a java program to implement a login system using interfaces</w:t>
      </w:r>
    </w:p>
    <w:p w14:paraId="51C205C8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FD5E97">
        <w:rPr>
          <w:b/>
          <w:bCs/>
          <w:szCs w:val="28"/>
          <w:u w:val="single"/>
        </w:rPr>
        <w:t>Program:</w:t>
      </w:r>
    </w:p>
    <w:p w14:paraId="4E92ADF5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interface </w:t>
      </w:r>
      <w:proofErr w:type="spellStart"/>
      <w:r w:rsidRPr="00B274FD">
        <w:rPr>
          <w:b/>
          <w:sz w:val="24"/>
          <w:u w:val="single"/>
        </w:rPr>
        <w:t>LoginSystem</w:t>
      </w:r>
      <w:proofErr w:type="spellEnd"/>
      <w:r w:rsidRPr="00B274FD">
        <w:rPr>
          <w:b/>
          <w:sz w:val="24"/>
          <w:u w:val="single"/>
        </w:rPr>
        <w:t xml:space="preserve"> {</w:t>
      </w:r>
    </w:p>
    <w:p w14:paraId="6C286A71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</w:t>
      </w:r>
      <w:proofErr w:type="spellStart"/>
      <w:r w:rsidRPr="00B274FD">
        <w:rPr>
          <w:b/>
          <w:sz w:val="24"/>
          <w:u w:val="single"/>
        </w:rPr>
        <w:t>boolean</w:t>
      </w:r>
      <w:proofErr w:type="spellEnd"/>
      <w:r w:rsidRPr="00B274FD">
        <w:rPr>
          <w:b/>
          <w:sz w:val="24"/>
          <w:u w:val="single"/>
        </w:rPr>
        <w:t xml:space="preserve"> login(String id, String password);</w:t>
      </w:r>
    </w:p>
    <w:p w14:paraId="6588541B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>}</w:t>
      </w:r>
    </w:p>
    <w:p w14:paraId="3A0F6EBE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D184E2E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class </w:t>
      </w:r>
      <w:proofErr w:type="spellStart"/>
      <w:r w:rsidRPr="00B274FD">
        <w:rPr>
          <w:b/>
          <w:sz w:val="24"/>
          <w:u w:val="single"/>
        </w:rPr>
        <w:t>UniversityPortal</w:t>
      </w:r>
      <w:proofErr w:type="spellEnd"/>
      <w:r w:rsidRPr="00B274FD">
        <w:rPr>
          <w:b/>
          <w:sz w:val="24"/>
          <w:u w:val="single"/>
        </w:rPr>
        <w:t xml:space="preserve"> implements </w:t>
      </w:r>
      <w:proofErr w:type="spellStart"/>
      <w:r w:rsidRPr="00B274FD">
        <w:rPr>
          <w:b/>
          <w:sz w:val="24"/>
          <w:u w:val="single"/>
        </w:rPr>
        <w:t>LoginSystem</w:t>
      </w:r>
      <w:proofErr w:type="spellEnd"/>
      <w:r w:rsidRPr="00B274FD">
        <w:rPr>
          <w:b/>
          <w:sz w:val="24"/>
          <w:u w:val="single"/>
        </w:rPr>
        <w:t xml:space="preserve"> {</w:t>
      </w:r>
    </w:p>
    <w:p w14:paraId="287C2EC7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F1B49B5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public </w:t>
      </w:r>
      <w:proofErr w:type="spellStart"/>
      <w:r w:rsidRPr="00B274FD">
        <w:rPr>
          <w:b/>
          <w:sz w:val="24"/>
          <w:u w:val="single"/>
        </w:rPr>
        <w:t>boolean</w:t>
      </w:r>
      <w:proofErr w:type="spellEnd"/>
      <w:r w:rsidRPr="00B274FD">
        <w:rPr>
          <w:b/>
          <w:sz w:val="24"/>
          <w:u w:val="single"/>
        </w:rPr>
        <w:t xml:space="preserve"> login(String id, String password) {</w:t>
      </w:r>
    </w:p>
    <w:p w14:paraId="14E76E30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if (</w:t>
      </w:r>
      <w:proofErr w:type="spellStart"/>
      <w:r w:rsidRPr="00B274FD">
        <w:rPr>
          <w:b/>
          <w:sz w:val="24"/>
          <w:u w:val="single"/>
        </w:rPr>
        <w:t>id.equals</w:t>
      </w:r>
      <w:proofErr w:type="spellEnd"/>
      <w:r w:rsidRPr="00B274FD">
        <w:rPr>
          <w:b/>
          <w:sz w:val="24"/>
          <w:u w:val="single"/>
        </w:rPr>
        <w:t xml:space="preserve">("student123") &amp;&amp; </w:t>
      </w:r>
      <w:proofErr w:type="spellStart"/>
      <w:r w:rsidRPr="00B274FD">
        <w:rPr>
          <w:b/>
          <w:sz w:val="24"/>
          <w:u w:val="single"/>
        </w:rPr>
        <w:t>password.equals</w:t>
      </w:r>
      <w:proofErr w:type="spellEnd"/>
      <w:r w:rsidRPr="00B274FD">
        <w:rPr>
          <w:b/>
          <w:sz w:val="24"/>
          <w:u w:val="single"/>
        </w:rPr>
        <w:t>("pass123")) {</w:t>
      </w:r>
    </w:p>
    <w:p w14:paraId="0D7ADB37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    return true;</w:t>
      </w:r>
    </w:p>
    <w:p w14:paraId="3D38942A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} else {</w:t>
      </w:r>
    </w:p>
    <w:p w14:paraId="3E98D82A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    </w:t>
      </w:r>
      <w:proofErr w:type="spellStart"/>
      <w:r w:rsidRPr="00B274FD">
        <w:rPr>
          <w:b/>
          <w:sz w:val="24"/>
          <w:u w:val="single"/>
        </w:rPr>
        <w:t>System.out.println</w:t>
      </w:r>
      <w:proofErr w:type="spellEnd"/>
      <w:r w:rsidRPr="00B274FD">
        <w:rPr>
          <w:b/>
          <w:sz w:val="24"/>
          <w:u w:val="single"/>
        </w:rPr>
        <w:t>("Invalid credentials");</w:t>
      </w:r>
    </w:p>
    <w:p w14:paraId="08A992FC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    return false;</w:t>
      </w:r>
    </w:p>
    <w:p w14:paraId="6C788B36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}</w:t>
      </w:r>
    </w:p>
    <w:p w14:paraId="67818343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}</w:t>
      </w:r>
    </w:p>
    <w:p w14:paraId="6E9589DD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>}</w:t>
      </w:r>
    </w:p>
    <w:p w14:paraId="79D6CC08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05E4CB6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>public class Week8_3 {</w:t>
      </w:r>
    </w:p>
    <w:p w14:paraId="7CB1BB0E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public static void main(String[] </w:t>
      </w:r>
      <w:proofErr w:type="spellStart"/>
      <w:r w:rsidRPr="00B274FD">
        <w:rPr>
          <w:b/>
          <w:sz w:val="24"/>
          <w:u w:val="single"/>
        </w:rPr>
        <w:t>args</w:t>
      </w:r>
      <w:proofErr w:type="spellEnd"/>
      <w:r w:rsidRPr="00B274FD">
        <w:rPr>
          <w:b/>
          <w:sz w:val="24"/>
          <w:u w:val="single"/>
        </w:rPr>
        <w:t>) {</w:t>
      </w:r>
    </w:p>
    <w:p w14:paraId="4961F93A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</w:t>
      </w:r>
      <w:proofErr w:type="spellStart"/>
      <w:r w:rsidRPr="00B274FD">
        <w:rPr>
          <w:b/>
          <w:sz w:val="24"/>
          <w:u w:val="single"/>
        </w:rPr>
        <w:t>UniversityPortal</w:t>
      </w:r>
      <w:proofErr w:type="spellEnd"/>
      <w:r w:rsidRPr="00B274FD">
        <w:rPr>
          <w:b/>
          <w:sz w:val="24"/>
          <w:u w:val="single"/>
        </w:rPr>
        <w:t xml:space="preserve"> portal = new </w:t>
      </w:r>
      <w:proofErr w:type="spellStart"/>
      <w:r w:rsidRPr="00B274FD">
        <w:rPr>
          <w:b/>
          <w:sz w:val="24"/>
          <w:u w:val="single"/>
        </w:rPr>
        <w:t>UniversityPortal</w:t>
      </w:r>
      <w:proofErr w:type="spellEnd"/>
      <w:r w:rsidRPr="00B274FD">
        <w:rPr>
          <w:b/>
          <w:sz w:val="24"/>
          <w:u w:val="single"/>
        </w:rPr>
        <w:t>();</w:t>
      </w:r>
    </w:p>
    <w:p w14:paraId="4EA30AB3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</w:t>
      </w:r>
    </w:p>
    <w:p w14:paraId="5FDE4CB1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</w:t>
      </w:r>
    </w:p>
    <w:p w14:paraId="6E311011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</w:t>
      </w:r>
      <w:proofErr w:type="spellStart"/>
      <w:r w:rsidRPr="00B274FD">
        <w:rPr>
          <w:b/>
          <w:sz w:val="24"/>
          <w:u w:val="single"/>
        </w:rPr>
        <w:t>boolean</w:t>
      </w:r>
      <w:proofErr w:type="spellEnd"/>
      <w:r w:rsidRPr="00B274FD">
        <w:rPr>
          <w:b/>
          <w:sz w:val="24"/>
          <w:u w:val="single"/>
        </w:rPr>
        <w:t xml:space="preserve"> loginSuccess1 = </w:t>
      </w:r>
      <w:proofErr w:type="spellStart"/>
      <w:r w:rsidRPr="00B274FD">
        <w:rPr>
          <w:b/>
          <w:sz w:val="24"/>
          <w:u w:val="single"/>
        </w:rPr>
        <w:t>portal.login</w:t>
      </w:r>
      <w:proofErr w:type="spellEnd"/>
      <w:r w:rsidRPr="00B274FD">
        <w:rPr>
          <w:b/>
          <w:sz w:val="24"/>
          <w:u w:val="single"/>
        </w:rPr>
        <w:t>("student123", "pass123");</w:t>
      </w:r>
    </w:p>
    <w:p w14:paraId="6B426059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</w:t>
      </w:r>
      <w:proofErr w:type="spellStart"/>
      <w:r w:rsidRPr="00B274FD">
        <w:rPr>
          <w:b/>
          <w:sz w:val="24"/>
          <w:u w:val="single"/>
        </w:rPr>
        <w:t>System.out.println</w:t>
      </w:r>
      <w:proofErr w:type="spellEnd"/>
      <w:r w:rsidRPr="00B274FD">
        <w:rPr>
          <w:b/>
          <w:sz w:val="24"/>
          <w:u w:val="single"/>
        </w:rPr>
        <w:t>("Login successful: " + loginSuccess1);</w:t>
      </w:r>
    </w:p>
    <w:p w14:paraId="6C77200E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</w:t>
      </w:r>
    </w:p>
    <w:p w14:paraId="31159E51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</w:t>
      </w:r>
      <w:proofErr w:type="spellStart"/>
      <w:r w:rsidRPr="00B274FD">
        <w:rPr>
          <w:b/>
          <w:sz w:val="24"/>
          <w:u w:val="single"/>
        </w:rPr>
        <w:t>boolean</w:t>
      </w:r>
      <w:proofErr w:type="spellEnd"/>
      <w:r w:rsidRPr="00B274FD">
        <w:rPr>
          <w:b/>
          <w:sz w:val="24"/>
          <w:u w:val="single"/>
        </w:rPr>
        <w:t xml:space="preserve"> loginSuccess2 = </w:t>
      </w:r>
      <w:proofErr w:type="spellStart"/>
      <w:r w:rsidRPr="00B274FD">
        <w:rPr>
          <w:b/>
          <w:sz w:val="24"/>
          <w:u w:val="single"/>
        </w:rPr>
        <w:t>portal.login</w:t>
      </w:r>
      <w:proofErr w:type="spellEnd"/>
      <w:r w:rsidRPr="00B274FD">
        <w:rPr>
          <w:b/>
          <w:sz w:val="24"/>
          <w:u w:val="single"/>
        </w:rPr>
        <w:t>("student123", "wrong pass");</w:t>
      </w:r>
    </w:p>
    <w:p w14:paraId="25674C30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    </w:t>
      </w:r>
      <w:proofErr w:type="spellStart"/>
      <w:r w:rsidRPr="00B274FD">
        <w:rPr>
          <w:b/>
          <w:sz w:val="24"/>
          <w:u w:val="single"/>
        </w:rPr>
        <w:t>System.out.println</w:t>
      </w:r>
      <w:proofErr w:type="spellEnd"/>
      <w:r w:rsidRPr="00B274FD">
        <w:rPr>
          <w:b/>
          <w:sz w:val="24"/>
          <w:u w:val="single"/>
        </w:rPr>
        <w:t>("Login successful: " + loginSuccess2);</w:t>
      </w:r>
    </w:p>
    <w:p w14:paraId="06E2A136" w14:textId="77777777" w:rsidR="00B274FD" w:rsidRPr="00B274FD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 xml:space="preserve">    }</w:t>
      </w:r>
    </w:p>
    <w:p w14:paraId="4DF0CB90" w14:textId="3F4F4AF1" w:rsidR="00FD5E97" w:rsidRPr="00FD5E97" w:rsidRDefault="00B274FD" w:rsidP="00B274F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B274FD">
        <w:rPr>
          <w:b/>
          <w:sz w:val="24"/>
          <w:u w:val="single"/>
        </w:rPr>
        <w:t>}</w:t>
      </w:r>
    </w:p>
    <w:p w14:paraId="29BE44FB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Cs w:val="28"/>
          <w:u w:val="single"/>
        </w:rPr>
      </w:pPr>
      <w:r w:rsidRPr="00FD5E97">
        <w:rPr>
          <w:b/>
          <w:szCs w:val="28"/>
          <w:u w:val="single"/>
        </w:rPr>
        <w:t>OUTPUT:</w:t>
      </w:r>
    </w:p>
    <w:p w14:paraId="036919B8" w14:textId="347E7176" w:rsidR="00FD5E97" w:rsidRPr="00FD5E97" w:rsidRDefault="00C3794A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  <w:r w:rsidRPr="00C3794A">
        <w:rPr>
          <w:rFonts w:ascii="Algerian" w:hAnsi="Algerian"/>
          <w:b/>
          <w:sz w:val="24"/>
          <w:u w:val="single"/>
        </w:rPr>
        <w:drawing>
          <wp:inline distT="0" distB="0" distL="0" distR="0" wp14:anchorId="71D39D7F" wp14:editId="465E07FD">
            <wp:extent cx="6584950" cy="880745"/>
            <wp:effectExtent l="0" t="0" r="6350" b="0"/>
            <wp:docPr id="19359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6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54B9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5E1B35D7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1A4CB1CC" w14:textId="77777777" w:rsid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bCs/>
          <w:sz w:val="24"/>
          <w:u w:val="single"/>
        </w:rPr>
      </w:pPr>
    </w:p>
    <w:p w14:paraId="6C26C886" w14:textId="51B14FBC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FD5E97">
        <w:rPr>
          <w:b/>
          <w:bCs/>
          <w:szCs w:val="28"/>
          <w:u w:val="single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389"/>
        <w:gridCol w:w="3480"/>
        <w:gridCol w:w="3491"/>
      </w:tblGrid>
      <w:tr w:rsidR="00FD5E97" w:rsidRPr="00FD5E97" w14:paraId="0617B4FB" w14:textId="77777777" w:rsidTr="00FD5E97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7A13C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14BA6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FD268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</w:rPr>
              <w:t>Reason</w:t>
            </w:r>
          </w:p>
        </w:tc>
      </w:tr>
      <w:tr w:rsidR="00FD5E97" w:rsidRPr="00FD5E97" w14:paraId="75CDA9A0" w14:textId="77777777" w:rsidTr="00FD5E97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6A273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lastRenderedPageBreak/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3087F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proofErr w:type="spellStart"/>
            <w:r w:rsidRPr="00FD5E97">
              <w:rPr>
                <w:b/>
                <w:sz w:val="24"/>
                <w:u w:val="single"/>
                <w:lang w:val="en-US"/>
              </w:rPr>
              <w:t>Settingtheparameters</w:t>
            </w:r>
            <w:proofErr w:type="spellEnd"/>
            <w:r w:rsidRPr="00FD5E97">
              <w:rPr>
                <w:b/>
                <w:sz w:val="24"/>
                <w:u w:val="single"/>
                <w:lang w:val="en-US"/>
              </w:rPr>
              <w:t xml:space="preserve">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9A723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proofErr w:type="spellStart"/>
            <w:r w:rsidRPr="00FD5E97">
              <w:rPr>
                <w:b/>
                <w:sz w:val="24"/>
                <w:u w:val="single"/>
                <w:lang w:val="en-US"/>
              </w:rPr>
              <w:t>Wecannotpassthe</w:t>
            </w:r>
            <w:proofErr w:type="spellEnd"/>
            <w:r w:rsidRPr="00FD5E97">
              <w:rPr>
                <w:b/>
                <w:sz w:val="24"/>
                <w:u w:val="single"/>
                <w:lang w:val="en-US"/>
              </w:rPr>
              <w:t xml:space="preserve"> </w:t>
            </w:r>
            <w:proofErr w:type="spellStart"/>
            <w:r w:rsidRPr="00FD5E97">
              <w:rPr>
                <w:b/>
                <w:sz w:val="24"/>
                <w:u w:val="single"/>
                <w:lang w:val="en-US"/>
              </w:rPr>
              <w:t>valuesinsideconstructor</w:t>
            </w:r>
            <w:proofErr w:type="spellEnd"/>
            <w:r w:rsidRPr="00FD5E97">
              <w:rPr>
                <w:b/>
                <w:sz w:val="24"/>
                <w:u w:val="single"/>
                <w:lang w:val="en-US"/>
              </w:rPr>
              <w:t xml:space="preserve"> without setting them first</w:t>
            </w:r>
          </w:p>
        </w:tc>
      </w:tr>
      <w:tr w:rsidR="00FD5E97" w:rsidRPr="00FD5E97" w14:paraId="2A5EE1D4" w14:textId="77777777" w:rsidTr="00FD5E97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15D01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bCs/>
                <w:sz w:val="24"/>
                <w:u w:val="single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9CF32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E974B" w14:textId="77777777" w:rsidR="00FD5E97" w:rsidRPr="00FD5E97" w:rsidRDefault="00FD5E97" w:rsidP="00FD5E9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FD5E97">
              <w:rPr>
                <w:b/>
                <w:sz w:val="24"/>
                <w:u w:val="single"/>
                <w:lang w:val="en-US"/>
              </w:rPr>
              <w:t xml:space="preserve">Ending the class and main method is required </w:t>
            </w:r>
          </w:p>
        </w:tc>
      </w:tr>
    </w:tbl>
    <w:p w14:paraId="150A43BB" w14:textId="77777777" w:rsidR="00FD5E97" w:rsidRPr="00FD5E97" w:rsidRDefault="00FD5E97" w:rsidP="00FD5E9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811D26A" w14:textId="77777777" w:rsidR="00FD5E97" w:rsidRPr="009C37EB" w:rsidRDefault="00FD5E97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</w:rPr>
      </w:pPr>
    </w:p>
    <w:p w14:paraId="3E6F32F4" w14:textId="77777777" w:rsidR="00897E01" w:rsidRPr="00AD1B15" w:rsidRDefault="00897E01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sectPr w:rsidR="00897E01" w:rsidRPr="00AD1B15" w:rsidSect="008B4C75">
      <w:pgSz w:w="12240" w:h="15840"/>
      <w:pgMar w:top="414" w:right="790" w:bottom="344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BA6859" w14:textId="77777777" w:rsidR="00DA110A" w:rsidRDefault="00DA110A" w:rsidP="005D4EA2">
      <w:pPr>
        <w:spacing w:after="0" w:line="240" w:lineRule="auto"/>
      </w:pPr>
      <w:r>
        <w:separator/>
      </w:r>
    </w:p>
  </w:endnote>
  <w:endnote w:type="continuationSeparator" w:id="0">
    <w:p w14:paraId="25E85E8E" w14:textId="77777777" w:rsidR="00DA110A" w:rsidRDefault="00DA110A" w:rsidP="005D4EA2">
      <w:pPr>
        <w:spacing w:after="0" w:line="240" w:lineRule="auto"/>
      </w:pPr>
      <w:r>
        <w:continuationSeparator/>
      </w:r>
    </w:p>
  </w:endnote>
  <w:endnote w:type="continuationNotice" w:id="1">
    <w:p w14:paraId="79F91580" w14:textId="77777777" w:rsidR="00DA110A" w:rsidRDefault="00DA11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420577" w14:textId="77777777" w:rsidR="00DA110A" w:rsidRDefault="00DA110A" w:rsidP="005D4EA2">
      <w:pPr>
        <w:spacing w:after="0" w:line="240" w:lineRule="auto"/>
      </w:pPr>
      <w:r>
        <w:separator/>
      </w:r>
    </w:p>
  </w:footnote>
  <w:footnote w:type="continuationSeparator" w:id="0">
    <w:p w14:paraId="489E5748" w14:textId="77777777" w:rsidR="00DA110A" w:rsidRDefault="00DA110A" w:rsidP="005D4EA2">
      <w:pPr>
        <w:spacing w:after="0" w:line="240" w:lineRule="auto"/>
      </w:pPr>
      <w:r>
        <w:continuationSeparator/>
      </w:r>
    </w:p>
  </w:footnote>
  <w:footnote w:type="continuationNotice" w:id="1">
    <w:p w14:paraId="474F3C68" w14:textId="77777777" w:rsidR="00DA110A" w:rsidRDefault="00DA110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C7C3C4"/>
    <w:multiLevelType w:val="singleLevel"/>
    <w:tmpl w:val="9BC7C3C4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0AB17AE8"/>
    <w:multiLevelType w:val="singleLevel"/>
    <w:tmpl w:val="0AB17A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0B5D1C85"/>
    <w:multiLevelType w:val="hybridMultilevel"/>
    <w:tmpl w:val="8FE004A4"/>
    <w:lvl w:ilvl="0" w:tplc="40090017">
      <w:start w:val="1"/>
      <w:numFmt w:val="lowerLetter"/>
      <w:lvlText w:val="%1)"/>
      <w:lvlJc w:val="left"/>
      <w:pPr>
        <w:ind w:left="1590" w:hanging="360"/>
      </w:pPr>
    </w:lvl>
    <w:lvl w:ilvl="1" w:tplc="40090019" w:tentative="1">
      <w:start w:val="1"/>
      <w:numFmt w:val="lowerLetter"/>
      <w:lvlText w:val="%2."/>
      <w:lvlJc w:val="left"/>
      <w:pPr>
        <w:ind w:left="2310" w:hanging="360"/>
      </w:pPr>
    </w:lvl>
    <w:lvl w:ilvl="2" w:tplc="4009001B" w:tentative="1">
      <w:start w:val="1"/>
      <w:numFmt w:val="lowerRoman"/>
      <w:lvlText w:val="%3."/>
      <w:lvlJc w:val="right"/>
      <w:pPr>
        <w:ind w:left="3030" w:hanging="180"/>
      </w:pPr>
    </w:lvl>
    <w:lvl w:ilvl="3" w:tplc="4009000F" w:tentative="1">
      <w:start w:val="1"/>
      <w:numFmt w:val="decimal"/>
      <w:lvlText w:val="%4."/>
      <w:lvlJc w:val="left"/>
      <w:pPr>
        <w:ind w:left="3750" w:hanging="360"/>
      </w:pPr>
    </w:lvl>
    <w:lvl w:ilvl="4" w:tplc="40090019" w:tentative="1">
      <w:start w:val="1"/>
      <w:numFmt w:val="lowerLetter"/>
      <w:lvlText w:val="%5."/>
      <w:lvlJc w:val="left"/>
      <w:pPr>
        <w:ind w:left="4470" w:hanging="360"/>
      </w:pPr>
    </w:lvl>
    <w:lvl w:ilvl="5" w:tplc="4009001B" w:tentative="1">
      <w:start w:val="1"/>
      <w:numFmt w:val="lowerRoman"/>
      <w:lvlText w:val="%6."/>
      <w:lvlJc w:val="right"/>
      <w:pPr>
        <w:ind w:left="5190" w:hanging="180"/>
      </w:pPr>
    </w:lvl>
    <w:lvl w:ilvl="6" w:tplc="4009000F" w:tentative="1">
      <w:start w:val="1"/>
      <w:numFmt w:val="decimal"/>
      <w:lvlText w:val="%7."/>
      <w:lvlJc w:val="left"/>
      <w:pPr>
        <w:ind w:left="5910" w:hanging="360"/>
      </w:pPr>
    </w:lvl>
    <w:lvl w:ilvl="7" w:tplc="40090019" w:tentative="1">
      <w:start w:val="1"/>
      <w:numFmt w:val="lowerLetter"/>
      <w:lvlText w:val="%8."/>
      <w:lvlJc w:val="left"/>
      <w:pPr>
        <w:ind w:left="6630" w:hanging="360"/>
      </w:pPr>
    </w:lvl>
    <w:lvl w:ilvl="8" w:tplc="4009001B" w:tentative="1">
      <w:start w:val="1"/>
      <w:numFmt w:val="lowerRoman"/>
      <w:lvlText w:val="%9."/>
      <w:lvlJc w:val="right"/>
      <w:pPr>
        <w:ind w:left="7350" w:hanging="180"/>
      </w:pPr>
    </w:lvl>
  </w:abstractNum>
  <w:abstractNum w:abstractNumId="3" w15:restartNumberingAfterBreak="0">
    <w:nsid w:val="106B19DE"/>
    <w:multiLevelType w:val="hybridMultilevel"/>
    <w:tmpl w:val="4394EC02"/>
    <w:lvl w:ilvl="0" w:tplc="4009000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4" w15:restartNumberingAfterBreak="0">
    <w:nsid w:val="1BFA00EE"/>
    <w:multiLevelType w:val="hybridMultilevel"/>
    <w:tmpl w:val="B64E4924"/>
    <w:lvl w:ilvl="0" w:tplc="4009000B">
      <w:start w:val="1"/>
      <w:numFmt w:val="bullet"/>
      <w:lvlText w:val=""/>
      <w:lvlJc w:val="left"/>
      <w:pPr>
        <w:ind w:left="372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5" w15:restartNumberingAfterBreak="0">
    <w:nsid w:val="20B73DFF"/>
    <w:multiLevelType w:val="hybridMultilevel"/>
    <w:tmpl w:val="97A2BDFC"/>
    <w:lvl w:ilvl="0" w:tplc="40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6" w15:restartNumberingAfterBreak="0">
    <w:nsid w:val="23629F8B"/>
    <w:multiLevelType w:val="singleLevel"/>
    <w:tmpl w:val="23629F8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2C3D69E5"/>
    <w:multiLevelType w:val="hybridMultilevel"/>
    <w:tmpl w:val="6DC0E55E"/>
    <w:lvl w:ilvl="0" w:tplc="40090013">
      <w:start w:val="1"/>
      <w:numFmt w:val="upperRoman"/>
      <w:lvlText w:val="%1."/>
      <w:lvlJc w:val="right"/>
      <w:pPr>
        <w:ind w:left="821" w:hanging="360"/>
      </w:pPr>
    </w:lvl>
    <w:lvl w:ilvl="1" w:tplc="40090019" w:tentative="1">
      <w:start w:val="1"/>
      <w:numFmt w:val="lowerLetter"/>
      <w:lvlText w:val="%2."/>
      <w:lvlJc w:val="left"/>
      <w:pPr>
        <w:ind w:left="1541" w:hanging="360"/>
      </w:pPr>
    </w:lvl>
    <w:lvl w:ilvl="2" w:tplc="4009001B" w:tentative="1">
      <w:start w:val="1"/>
      <w:numFmt w:val="lowerRoman"/>
      <w:lvlText w:val="%3."/>
      <w:lvlJc w:val="right"/>
      <w:pPr>
        <w:ind w:left="2261" w:hanging="180"/>
      </w:pPr>
    </w:lvl>
    <w:lvl w:ilvl="3" w:tplc="4009000F" w:tentative="1">
      <w:start w:val="1"/>
      <w:numFmt w:val="decimal"/>
      <w:lvlText w:val="%4."/>
      <w:lvlJc w:val="left"/>
      <w:pPr>
        <w:ind w:left="2981" w:hanging="360"/>
      </w:pPr>
    </w:lvl>
    <w:lvl w:ilvl="4" w:tplc="40090019" w:tentative="1">
      <w:start w:val="1"/>
      <w:numFmt w:val="lowerLetter"/>
      <w:lvlText w:val="%5."/>
      <w:lvlJc w:val="left"/>
      <w:pPr>
        <w:ind w:left="3701" w:hanging="360"/>
      </w:pPr>
    </w:lvl>
    <w:lvl w:ilvl="5" w:tplc="4009001B" w:tentative="1">
      <w:start w:val="1"/>
      <w:numFmt w:val="lowerRoman"/>
      <w:lvlText w:val="%6."/>
      <w:lvlJc w:val="right"/>
      <w:pPr>
        <w:ind w:left="4421" w:hanging="180"/>
      </w:pPr>
    </w:lvl>
    <w:lvl w:ilvl="6" w:tplc="4009000F" w:tentative="1">
      <w:start w:val="1"/>
      <w:numFmt w:val="decimal"/>
      <w:lvlText w:val="%7."/>
      <w:lvlJc w:val="left"/>
      <w:pPr>
        <w:ind w:left="5141" w:hanging="360"/>
      </w:pPr>
    </w:lvl>
    <w:lvl w:ilvl="7" w:tplc="40090019" w:tentative="1">
      <w:start w:val="1"/>
      <w:numFmt w:val="lowerLetter"/>
      <w:lvlText w:val="%8."/>
      <w:lvlJc w:val="left"/>
      <w:pPr>
        <w:ind w:left="5861" w:hanging="360"/>
      </w:pPr>
    </w:lvl>
    <w:lvl w:ilvl="8" w:tplc="40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8" w15:restartNumberingAfterBreak="0">
    <w:nsid w:val="345606F7"/>
    <w:multiLevelType w:val="hybridMultilevel"/>
    <w:tmpl w:val="5C222236"/>
    <w:lvl w:ilvl="0" w:tplc="4009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9" w15:restartNumberingAfterBreak="0">
    <w:nsid w:val="3E3B22F3"/>
    <w:multiLevelType w:val="hybridMultilevel"/>
    <w:tmpl w:val="535C72A0"/>
    <w:lvl w:ilvl="0" w:tplc="6B88E296">
      <w:numFmt w:val="bullet"/>
      <w:lvlText w:val="-"/>
      <w:lvlJc w:val="left"/>
      <w:pPr>
        <w:ind w:left="475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9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5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1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abstractNum w:abstractNumId="10" w15:restartNumberingAfterBreak="0">
    <w:nsid w:val="42E161EE"/>
    <w:multiLevelType w:val="hybridMultilevel"/>
    <w:tmpl w:val="51DAB1DC"/>
    <w:lvl w:ilvl="0" w:tplc="40090017">
      <w:start w:val="1"/>
      <w:numFmt w:val="lowerLetter"/>
      <w:lvlText w:val="%1)"/>
      <w:lvlJc w:val="left"/>
      <w:pPr>
        <w:ind w:left="835" w:hanging="360"/>
      </w:p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11" w15:restartNumberingAfterBreak="0">
    <w:nsid w:val="46707CF8"/>
    <w:multiLevelType w:val="hybridMultilevel"/>
    <w:tmpl w:val="0156A704"/>
    <w:lvl w:ilvl="0" w:tplc="40090017">
      <w:start w:val="1"/>
      <w:numFmt w:val="lowerLetter"/>
      <w:lvlText w:val="%1)"/>
      <w:lvlJc w:val="left"/>
      <w:pPr>
        <w:ind w:left="835" w:hanging="360"/>
      </w:p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12" w15:restartNumberingAfterBreak="0">
    <w:nsid w:val="4B216D63"/>
    <w:multiLevelType w:val="hybridMultilevel"/>
    <w:tmpl w:val="E6DE6E82"/>
    <w:lvl w:ilvl="0" w:tplc="4009000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13" w15:restartNumberingAfterBreak="0">
    <w:nsid w:val="4C447EC9"/>
    <w:multiLevelType w:val="hybridMultilevel"/>
    <w:tmpl w:val="97C49EFC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4D370B90"/>
    <w:multiLevelType w:val="hybridMultilevel"/>
    <w:tmpl w:val="74124676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4DAC7E4D"/>
    <w:multiLevelType w:val="hybridMultilevel"/>
    <w:tmpl w:val="514E8D1E"/>
    <w:lvl w:ilvl="0" w:tplc="4009000D">
      <w:start w:val="1"/>
      <w:numFmt w:val="bullet"/>
      <w:lvlText w:val=""/>
      <w:lvlJc w:val="left"/>
      <w:pPr>
        <w:ind w:left="143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6" w15:restartNumberingAfterBreak="0">
    <w:nsid w:val="52CA6864"/>
    <w:multiLevelType w:val="hybridMultilevel"/>
    <w:tmpl w:val="64069EA6"/>
    <w:lvl w:ilvl="0" w:tplc="4009000B">
      <w:start w:val="1"/>
      <w:numFmt w:val="bullet"/>
      <w:lvlText w:val=""/>
      <w:lvlJc w:val="left"/>
      <w:pPr>
        <w:ind w:left="372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17" w15:restartNumberingAfterBreak="0">
    <w:nsid w:val="5457475C"/>
    <w:multiLevelType w:val="hybridMultilevel"/>
    <w:tmpl w:val="BAB2BF9C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39F2632"/>
    <w:multiLevelType w:val="hybridMultilevel"/>
    <w:tmpl w:val="2668C27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F26252"/>
    <w:multiLevelType w:val="hybridMultilevel"/>
    <w:tmpl w:val="4532E400"/>
    <w:lvl w:ilvl="0" w:tplc="4009001B">
      <w:start w:val="1"/>
      <w:numFmt w:val="lowerRoman"/>
      <w:lvlText w:val="%1."/>
      <w:lvlJc w:val="right"/>
      <w:pPr>
        <w:ind w:left="835" w:hanging="360"/>
      </w:p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20" w15:restartNumberingAfterBreak="0">
    <w:nsid w:val="75807F28"/>
    <w:multiLevelType w:val="hybridMultilevel"/>
    <w:tmpl w:val="E93C24AE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351762201">
    <w:abstractNumId w:val="7"/>
  </w:num>
  <w:num w:numId="2" w16cid:durableId="437069769">
    <w:abstractNumId w:val="19"/>
  </w:num>
  <w:num w:numId="3" w16cid:durableId="830755519">
    <w:abstractNumId w:val="10"/>
  </w:num>
  <w:num w:numId="4" w16cid:durableId="1576089662">
    <w:abstractNumId w:val="18"/>
  </w:num>
  <w:num w:numId="5" w16cid:durableId="1730228946">
    <w:abstractNumId w:val="17"/>
  </w:num>
  <w:num w:numId="6" w16cid:durableId="1692221882">
    <w:abstractNumId w:val="11"/>
  </w:num>
  <w:num w:numId="7" w16cid:durableId="1074936774">
    <w:abstractNumId w:val="14"/>
  </w:num>
  <w:num w:numId="8" w16cid:durableId="1859463158">
    <w:abstractNumId w:val="16"/>
  </w:num>
  <w:num w:numId="9" w16cid:durableId="557909337">
    <w:abstractNumId w:val="12"/>
  </w:num>
  <w:num w:numId="10" w16cid:durableId="492113574">
    <w:abstractNumId w:val="4"/>
  </w:num>
  <w:num w:numId="11" w16cid:durableId="1633443170">
    <w:abstractNumId w:val="13"/>
  </w:num>
  <w:num w:numId="12" w16cid:durableId="841967238">
    <w:abstractNumId w:val="20"/>
  </w:num>
  <w:num w:numId="13" w16cid:durableId="682902776">
    <w:abstractNumId w:val="3"/>
  </w:num>
  <w:num w:numId="14" w16cid:durableId="957370170">
    <w:abstractNumId w:val="8"/>
  </w:num>
  <w:num w:numId="15" w16cid:durableId="1769157235">
    <w:abstractNumId w:val="5"/>
  </w:num>
  <w:num w:numId="16" w16cid:durableId="1963417032">
    <w:abstractNumId w:val="2"/>
  </w:num>
  <w:num w:numId="17" w16cid:durableId="1432630326">
    <w:abstractNumId w:val="9"/>
  </w:num>
  <w:num w:numId="18" w16cid:durableId="1185555929">
    <w:abstractNumId w:val="15"/>
  </w:num>
  <w:num w:numId="19" w16cid:durableId="2134252603">
    <w:abstractNumId w:val="1"/>
  </w:num>
  <w:num w:numId="20" w16cid:durableId="573390819">
    <w:abstractNumId w:val="6"/>
  </w:num>
  <w:num w:numId="21" w16cid:durableId="79117245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6CAB"/>
    <w:rsid w:val="00004CB5"/>
    <w:rsid w:val="000203BC"/>
    <w:rsid w:val="0002278A"/>
    <w:rsid w:val="0002700F"/>
    <w:rsid w:val="00034A42"/>
    <w:rsid w:val="00037097"/>
    <w:rsid w:val="0004291A"/>
    <w:rsid w:val="0005288D"/>
    <w:rsid w:val="00061CC3"/>
    <w:rsid w:val="0006366F"/>
    <w:rsid w:val="00065F4C"/>
    <w:rsid w:val="0007281E"/>
    <w:rsid w:val="00077255"/>
    <w:rsid w:val="0007764E"/>
    <w:rsid w:val="00095887"/>
    <w:rsid w:val="000A72B1"/>
    <w:rsid w:val="000B09AE"/>
    <w:rsid w:val="000D4CBD"/>
    <w:rsid w:val="000D4E39"/>
    <w:rsid w:val="000D4FDD"/>
    <w:rsid w:val="000D7910"/>
    <w:rsid w:val="000E277D"/>
    <w:rsid w:val="000E6827"/>
    <w:rsid w:val="000E75C5"/>
    <w:rsid w:val="001151D6"/>
    <w:rsid w:val="001161B8"/>
    <w:rsid w:val="00127747"/>
    <w:rsid w:val="00133D87"/>
    <w:rsid w:val="00141E50"/>
    <w:rsid w:val="00151F0F"/>
    <w:rsid w:val="001633E2"/>
    <w:rsid w:val="001B19A5"/>
    <w:rsid w:val="001D09F0"/>
    <w:rsid w:val="001E00FF"/>
    <w:rsid w:val="001E64B6"/>
    <w:rsid w:val="00204D0E"/>
    <w:rsid w:val="00216EFC"/>
    <w:rsid w:val="00233FAF"/>
    <w:rsid w:val="00234777"/>
    <w:rsid w:val="002439EA"/>
    <w:rsid w:val="00256BE9"/>
    <w:rsid w:val="00256DE1"/>
    <w:rsid w:val="00265798"/>
    <w:rsid w:val="0027106F"/>
    <w:rsid w:val="00291175"/>
    <w:rsid w:val="0029313F"/>
    <w:rsid w:val="002B5A8D"/>
    <w:rsid w:val="002C0948"/>
    <w:rsid w:val="002C232A"/>
    <w:rsid w:val="002C3528"/>
    <w:rsid w:val="002D4450"/>
    <w:rsid w:val="002D5502"/>
    <w:rsid w:val="002E4DBE"/>
    <w:rsid w:val="00311B93"/>
    <w:rsid w:val="00342018"/>
    <w:rsid w:val="0035426C"/>
    <w:rsid w:val="00362B2E"/>
    <w:rsid w:val="00363242"/>
    <w:rsid w:val="00364C71"/>
    <w:rsid w:val="00394D40"/>
    <w:rsid w:val="003E327A"/>
    <w:rsid w:val="003F1880"/>
    <w:rsid w:val="003F4EB5"/>
    <w:rsid w:val="003F7698"/>
    <w:rsid w:val="00405FC0"/>
    <w:rsid w:val="00420415"/>
    <w:rsid w:val="00421B0A"/>
    <w:rsid w:val="00430BBF"/>
    <w:rsid w:val="00436F5E"/>
    <w:rsid w:val="00444EEC"/>
    <w:rsid w:val="00446C77"/>
    <w:rsid w:val="00456B05"/>
    <w:rsid w:val="004650E6"/>
    <w:rsid w:val="00465E47"/>
    <w:rsid w:val="00466C44"/>
    <w:rsid w:val="00485625"/>
    <w:rsid w:val="00495759"/>
    <w:rsid w:val="00496D5C"/>
    <w:rsid w:val="004A2578"/>
    <w:rsid w:val="004A375F"/>
    <w:rsid w:val="004A6900"/>
    <w:rsid w:val="004B3DEE"/>
    <w:rsid w:val="004B6AB3"/>
    <w:rsid w:val="004E03A3"/>
    <w:rsid w:val="004E14D2"/>
    <w:rsid w:val="00510374"/>
    <w:rsid w:val="005303F1"/>
    <w:rsid w:val="005437C9"/>
    <w:rsid w:val="00543C06"/>
    <w:rsid w:val="005538E8"/>
    <w:rsid w:val="0056230B"/>
    <w:rsid w:val="00563E6A"/>
    <w:rsid w:val="00593323"/>
    <w:rsid w:val="00593A35"/>
    <w:rsid w:val="005A50EE"/>
    <w:rsid w:val="005C5709"/>
    <w:rsid w:val="005D4EA2"/>
    <w:rsid w:val="005D720D"/>
    <w:rsid w:val="005E7CA2"/>
    <w:rsid w:val="005F10C4"/>
    <w:rsid w:val="005F4AFD"/>
    <w:rsid w:val="005F66AB"/>
    <w:rsid w:val="006042A9"/>
    <w:rsid w:val="00607C38"/>
    <w:rsid w:val="00624FAD"/>
    <w:rsid w:val="006307F0"/>
    <w:rsid w:val="00633CA5"/>
    <w:rsid w:val="00657ACD"/>
    <w:rsid w:val="00673201"/>
    <w:rsid w:val="00681170"/>
    <w:rsid w:val="00683ADB"/>
    <w:rsid w:val="0068599E"/>
    <w:rsid w:val="006A16C8"/>
    <w:rsid w:val="006A4D17"/>
    <w:rsid w:val="006B15A7"/>
    <w:rsid w:val="006B4EF1"/>
    <w:rsid w:val="006D0215"/>
    <w:rsid w:val="006D76A2"/>
    <w:rsid w:val="006E1223"/>
    <w:rsid w:val="006E5EEB"/>
    <w:rsid w:val="006F56D9"/>
    <w:rsid w:val="007113E5"/>
    <w:rsid w:val="00721FC7"/>
    <w:rsid w:val="0074609D"/>
    <w:rsid w:val="00750797"/>
    <w:rsid w:val="0075746D"/>
    <w:rsid w:val="00761B8F"/>
    <w:rsid w:val="00765866"/>
    <w:rsid w:val="00790E8C"/>
    <w:rsid w:val="0079234F"/>
    <w:rsid w:val="007A0899"/>
    <w:rsid w:val="007B6C03"/>
    <w:rsid w:val="007C082B"/>
    <w:rsid w:val="007C1719"/>
    <w:rsid w:val="007C2020"/>
    <w:rsid w:val="007D1B27"/>
    <w:rsid w:val="007E3B74"/>
    <w:rsid w:val="007F6638"/>
    <w:rsid w:val="00806AFC"/>
    <w:rsid w:val="00807520"/>
    <w:rsid w:val="00810F83"/>
    <w:rsid w:val="00811DE7"/>
    <w:rsid w:val="00826DA4"/>
    <w:rsid w:val="00827430"/>
    <w:rsid w:val="00833FC0"/>
    <w:rsid w:val="00840E7D"/>
    <w:rsid w:val="00857944"/>
    <w:rsid w:val="0087158A"/>
    <w:rsid w:val="0087612A"/>
    <w:rsid w:val="00891875"/>
    <w:rsid w:val="00891E2D"/>
    <w:rsid w:val="00897E01"/>
    <w:rsid w:val="008A0F88"/>
    <w:rsid w:val="008A173A"/>
    <w:rsid w:val="008A518B"/>
    <w:rsid w:val="008A64E6"/>
    <w:rsid w:val="008B4C75"/>
    <w:rsid w:val="008D627E"/>
    <w:rsid w:val="008E075B"/>
    <w:rsid w:val="008E526F"/>
    <w:rsid w:val="008E5CF3"/>
    <w:rsid w:val="008F0351"/>
    <w:rsid w:val="008F0DD5"/>
    <w:rsid w:val="00922898"/>
    <w:rsid w:val="009339F9"/>
    <w:rsid w:val="00935208"/>
    <w:rsid w:val="00936FFE"/>
    <w:rsid w:val="00937A75"/>
    <w:rsid w:val="00950460"/>
    <w:rsid w:val="00972FAA"/>
    <w:rsid w:val="00976244"/>
    <w:rsid w:val="009812DB"/>
    <w:rsid w:val="009835E0"/>
    <w:rsid w:val="0098630C"/>
    <w:rsid w:val="009926B9"/>
    <w:rsid w:val="009A7ACB"/>
    <w:rsid w:val="009B2C5F"/>
    <w:rsid w:val="009C37EB"/>
    <w:rsid w:val="009C7501"/>
    <w:rsid w:val="009D0FC1"/>
    <w:rsid w:val="009D16A4"/>
    <w:rsid w:val="009F0BEB"/>
    <w:rsid w:val="009F276E"/>
    <w:rsid w:val="009F6135"/>
    <w:rsid w:val="00A0219D"/>
    <w:rsid w:val="00A07D27"/>
    <w:rsid w:val="00A109B8"/>
    <w:rsid w:val="00A11FD0"/>
    <w:rsid w:val="00A34DFA"/>
    <w:rsid w:val="00A4085B"/>
    <w:rsid w:val="00A41D6E"/>
    <w:rsid w:val="00A46AB6"/>
    <w:rsid w:val="00A52E94"/>
    <w:rsid w:val="00A60D7A"/>
    <w:rsid w:val="00A70224"/>
    <w:rsid w:val="00A765DF"/>
    <w:rsid w:val="00A76B45"/>
    <w:rsid w:val="00A87810"/>
    <w:rsid w:val="00A96F2A"/>
    <w:rsid w:val="00AB622E"/>
    <w:rsid w:val="00AC0480"/>
    <w:rsid w:val="00AC4A6D"/>
    <w:rsid w:val="00AD1B15"/>
    <w:rsid w:val="00AD4BB3"/>
    <w:rsid w:val="00AD7EA7"/>
    <w:rsid w:val="00AE1604"/>
    <w:rsid w:val="00AE1632"/>
    <w:rsid w:val="00AE743B"/>
    <w:rsid w:val="00AF346B"/>
    <w:rsid w:val="00AF6764"/>
    <w:rsid w:val="00B05F0F"/>
    <w:rsid w:val="00B0674E"/>
    <w:rsid w:val="00B1036F"/>
    <w:rsid w:val="00B12BBF"/>
    <w:rsid w:val="00B14D0B"/>
    <w:rsid w:val="00B274FD"/>
    <w:rsid w:val="00B27CD4"/>
    <w:rsid w:val="00B31A3D"/>
    <w:rsid w:val="00B352DB"/>
    <w:rsid w:val="00B40B27"/>
    <w:rsid w:val="00B5188E"/>
    <w:rsid w:val="00B53146"/>
    <w:rsid w:val="00B547B0"/>
    <w:rsid w:val="00B60763"/>
    <w:rsid w:val="00B61ADD"/>
    <w:rsid w:val="00B82CD5"/>
    <w:rsid w:val="00BA41EA"/>
    <w:rsid w:val="00BB6A74"/>
    <w:rsid w:val="00BC0412"/>
    <w:rsid w:val="00BD68FE"/>
    <w:rsid w:val="00C059EC"/>
    <w:rsid w:val="00C073FF"/>
    <w:rsid w:val="00C07B32"/>
    <w:rsid w:val="00C12CBE"/>
    <w:rsid w:val="00C16E9F"/>
    <w:rsid w:val="00C2373B"/>
    <w:rsid w:val="00C24DFA"/>
    <w:rsid w:val="00C24E3C"/>
    <w:rsid w:val="00C25F6F"/>
    <w:rsid w:val="00C3075C"/>
    <w:rsid w:val="00C354D7"/>
    <w:rsid w:val="00C3794A"/>
    <w:rsid w:val="00C37F37"/>
    <w:rsid w:val="00C435EC"/>
    <w:rsid w:val="00C445B5"/>
    <w:rsid w:val="00C462C0"/>
    <w:rsid w:val="00C57431"/>
    <w:rsid w:val="00C9235F"/>
    <w:rsid w:val="00CA5A7B"/>
    <w:rsid w:val="00CA7863"/>
    <w:rsid w:val="00CB13EC"/>
    <w:rsid w:val="00CB5D58"/>
    <w:rsid w:val="00CC417B"/>
    <w:rsid w:val="00CD1F26"/>
    <w:rsid w:val="00CD6D7E"/>
    <w:rsid w:val="00CE62F6"/>
    <w:rsid w:val="00CF5EBF"/>
    <w:rsid w:val="00D01A3F"/>
    <w:rsid w:val="00D17A78"/>
    <w:rsid w:val="00D17B36"/>
    <w:rsid w:val="00D23927"/>
    <w:rsid w:val="00D23EC1"/>
    <w:rsid w:val="00D46F13"/>
    <w:rsid w:val="00D55605"/>
    <w:rsid w:val="00D55823"/>
    <w:rsid w:val="00D6255B"/>
    <w:rsid w:val="00D6531D"/>
    <w:rsid w:val="00D819CE"/>
    <w:rsid w:val="00DA110A"/>
    <w:rsid w:val="00DA6F52"/>
    <w:rsid w:val="00DA74AE"/>
    <w:rsid w:val="00DD5977"/>
    <w:rsid w:val="00DD6E07"/>
    <w:rsid w:val="00DE212D"/>
    <w:rsid w:val="00DF24C9"/>
    <w:rsid w:val="00DF6E5E"/>
    <w:rsid w:val="00E00C08"/>
    <w:rsid w:val="00E034F1"/>
    <w:rsid w:val="00E03567"/>
    <w:rsid w:val="00E05FC6"/>
    <w:rsid w:val="00E14E14"/>
    <w:rsid w:val="00E2783E"/>
    <w:rsid w:val="00E30DE6"/>
    <w:rsid w:val="00E34EE8"/>
    <w:rsid w:val="00E47ED9"/>
    <w:rsid w:val="00E50F1F"/>
    <w:rsid w:val="00E56D94"/>
    <w:rsid w:val="00E616BA"/>
    <w:rsid w:val="00E61FBD"/>
    <w:rsid w:val="00E67FFD"/>
    <w:rsid w:val="00E70A17"/>
    <w:rsid w:val="00E70DBA"/>
    <w:rsid w:val="00E7646A"/>
    <w:rsid w:val="00E82362"/>
    <w:rsid w:val="00E8672B"/>
    <w:rsid w:val="00E87844"/>
    <w:rsid w:val="00E946D6"/>
    <w:rsid w:val="00E95527"/>
    <w:rsid w:val="00EA38D8"/>
    <w:rsid w:val="00EA58C4"/>
    <w:rsid w:val="00EB29FD"/>
    <w:rsid w:val="00EB665B"/>
    <w:rsid w:val="00EB76E6"/>
    <w:rsid w:val="00EB7BBC"/>
    <w:rsid w:val="00ED260A"/>
    <w:rsid w:val="00ED4C6A"/>
    <w:rsid w:val="00EE414F"/>
    <w:rsid w:val="00EE6356"/>
    <w:rsid w:val="00EF6CAB"/>
    <w:rsid w:val="00F3081F"/>
    <w:rsid w:val="00F54570"/>
    <w:rsid w:val="00F55CE7"/>
    <w:rsid w:val="00F67BA0"/>
    <w:rsid w:val="00F87806"/>
    <w:rsid w:val="00F90388"/>
    <w:rsid w:val="00F928CD"/>
    <w:rsid w:val="00F94628"/>
    <w:rsid w:val="00FA050B"/>
    <w:rsid w:val="00FA2575"/>
    <w:rsid w:val="00FA3A1E"/>
    <w:rsid w:val="00FB3F99"/>
    <w:rsid w:val="00FB798C"/>
    <w:rsid w:val="00FD5E97"/>
    <w:rsid w:val="00FF23D8"/>
    <w:rsid w:val="00FF4113"/>
    <w:rsid w:val="00FF7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/>
    <o:shapelayout v:ext="edit">
      <o:idmap v:ext="edit" data="1"/>
    </o:shapelayout>
  </w:shapeDefaults>
  <w:decimalSymbol w:val="."/>
  <w:listSeparator w:val=","/>
  <w14:docId w14:val="089B8555"/>
  <w15:docId w15:val="{CE926909-5298-4CA1-AAD8-2AE6F36A0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" w:line="250" w:lineRule="auto"/>
      <w:ind w:left="125" w:right="1983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9228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4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4EA2"/>
    <w:rPr>
      <w:rFonts w:ascii="Times New Roman" w:eastAsia="Times New Roman" w:hAnsi="Times New Roman" w:cs="Times New Roman"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5D4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4EA2"/>
    <w:rPr>
      <w:rFonts w:ascii="Times New Roman" w:eastAsia="Times New Roman" w:hAnsi="Times New Roman" w:cs="Times New Roman"/>
      <w:color w:val="000000"/>
      <w:sz w:val="28"/>
    </w:rPr>
  </w:style>
  <w:style w:type="table" w:styleId="TableGrid0">
    <w:name w:val="Table Grid"/>
    <w:basedOn w:val="TableNormal"/>
    <w:uiPriority w:val="39"/>
    <w:qFormat/>
    <w:rsid w:val="000270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6A4D17"/>
    <w:pPr>
      <w:widowControl w:val="0"/>
      <w:autoSpaceDE w:val="0"/>
      <w:autoSpaceDN w:val="0"/>
      <w:spacing w:after="0" w:line="240" w:lineRule="auto"/>
      <w:ind w:left="0" w:right="0" w:firstLine="0"/>
    </w:pPr>
    <w:rPr>
      <w:color w:val="auto"/>
      <w:kern w:val="0"/>
      <w:sz w:val="24"/>
      <w:lang w:val="en-US" w:eastAsia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6A4D17"/>
    <w:rPr>
      <w:rFonts w:ascii="Times New Roman" w:eastAsia="Times New Roman" w:hAnsi="Times New Roman" w:cs="Times New Roman"/>
      <w:kern w:val="0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8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43</Pages>
  <Words>5301</Words>
  <Characters>30217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Davis_Maths_manual[2]</vt:lpstr>
    </vt:vector>
  </TitlesOfParts>
  <Company/>
  <LinksUpToDate>false</LinksUpToDate>
  <CharactersWithSpaces>35448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Davis_Maths_manual[2]</dc:title>
  <dc:subject/>
  <dc:creator>Davis Johney</dc:creator>
  <cp:keywords/>
  <cp:lastModifiedBy>tirumalasai bochcha</cp:lastModifiedBy>
  <cp:revision>82</cp:revision>
  <dcterms:created xsi:type="dcterms:W3CDTF">2025-03-10T05:22:00Z</dcterms:created>
  <dcterms:modified xsi:type="dcterms:W3CDTF">2025-04-26T04:50:00Z</dcterms:modified>
</cp:coreProperties>
</file>